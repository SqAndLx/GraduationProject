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540A" w:rsidRDefault="00D0540A">
      <w:pPr>
        <w:ind w:firstLine="480"/>
      </w:pPr>
    </w:p>
    <w:p w:rsidR="00D0540A" w:rsidRDefault="00941F0F">
      <w:pPr>
        <w:ind w:firstLine="964"/>
        <w:jc w:val="center"/>
        <w:rPr>
          <w:rFonts w:ascii="黑体" w:eastAsia="黑体"/>
          <w:b/>
          <w:sz w:val="48"/>
          <w:szCs w:val="48"/>
        </w:rPr>
      </w:pPr>
      <w:r>
        <w:rPr>
          <w:rFonts w:ascii="黑体" w:eastAsia="黑体" w:hint="eastAsia"/>
          <w:b/>
          <w:sz w:val="48"/>
          <w:szCs w:val="48"/>
        </w:rPr>
        <w:t>渤海大学本科毕业论文（设计）</w:t>
      </w:r>
    </w:p>
    <w:p w:rsidR="00D0540A" w:rsidRDefault="00D0540A"/>
    <w:p w:rsidR="00D0540A" w:rsidRDefault="00941F0F">
      <w:pPr>
        <w:ind w:firstLine="883"/>
        <w:jc w:val="center"/>
        <w:rPr>
          <w:rFonts w:ascii="宋体" w:hAnsi="宋体"/>
          <w:b/>
          <w:sz w:val="44"/>
          <w:szCs w:val="44"/>
        </w:rPr>
      </w:pPr>
      <w:r>
        <w:rPr>
          <w:rFonts w:ascii="宋体" w:hAnsi="宋体" w:hint="eastAsia"/>
          <w:b/>
          <w:sz w:val="44"/>
          <w:szCs w:val="44"/>
          <w:lang w:bidi="en-US"/>
        </w:rPr>
        <w:t>基于</w:t>
      </w:r>
      <w:r>
        <w:rPr>
          <w:b/>
          <w:sz w:val="44"/>
          <w:szCs w:val="44"/>
          <w:lang w:bidi="en-US"/>
        </w:rPr>
        <w:t>Spring Boot</w:t>
      </w:r>
      <w:r>
        <w:rPr>
          <w:rFonts w:ascii="宋体" w:hAnsi="宋体" w:hint="eastAsia"/>
          <w:b/>
          <w:sz w:val="44"/>
          <w:szCs w:val="44"/>
          <w:lang w:bidi="en-US"/>
        </w:rPr>
        <w:t>的美酷理发店管理系统的设计与实现</w:t>
      </w:r>
    </w:p>
    <w:p w:rsidR="00D0540A" w:rsidRDefault="00941F0F">
      <w:pPr>
        <w:tabs>
          <w:tab w:val="clear" w:pos="377"/>
        </w:tabs>
        <w:spacing w:line="240" w:lineRule="auto"/>
        <w:ind w:leftChars="-97" w:left="-233" w:rightChars="-55" w:right="-132" w:firstLine="480"/>
        <w:jc w:val="center"/>
        <w:rPr>
          <w:b/>
          <w:sz w:val="32"/>
          <w:szCs w:val="32"/>
        </w:rPr>
      </w:pPr>
      <w:r>
        <w:rPr>
          <w:b/>
          <w:sz w:val="32"/>
          <w:szCs w:val="32"/>
        </w:rPr>
        <w:t xml:space="preserve">The Design and Development of </w:t>
      </w:r>
      <w:proofErr w:type="spellStart"/>
      <w:r>
        <w:rPr>
          <w:rFonts w:hint="eastAsia"/>
          <w:b/>
          <w:sz w:val="32"/>
          <w:szCs w:val="32"/>
        </w:rPr>
        <w:t>Meiku</w:t>
      </w:r>
      <w:r>
        <w:rPr>
          <w:b/>
          <w:sz w:val="32"/>
          <w:szCs w:val="32"/>
        </w:rPr>
        <w:t>Barber</w:t>
      </w:r>
      <w:proofErr w:type="spellEnd"/>
      <w:r>
        <w:rPr>
          <w:b/>
          <w:sz w:val="32"/>
          <w:szCs w:val="32"/>
        </w:rPr>
        <w:t xml:space="preserve"> Shop</w:t>
      </w:r>
      <w:r>
        <w:rPr>
          <w:rFonts w:hint="eastAsia"/>
          <w:b/>
          <w:sz w:val="32"/>
          <w:szCs w:val="32"/>
        </w:rPr>
        <w:t xml:space="preserve"> M</w:t>
      </w:r>
      <w:r>
        <w:rPr>
          <w:b/>
          <w:sz w:val="32"/>
          <w:szCs w:val="32"/>
        </w:rPr>
        <w:t>anagement</w:t>
      </w:r>
      <w:r>
        <w:rPr>
          <w:rFonts w:hint="eastAsia"/>
          <w:b/>
          <w:sz w:val="32"/>
          <w:szCs w:val="32"/>
        </w:rPr>
        <w:t xml:space="preserve"> System Based on </w:t>
      </w:r>
      <w:r>
        <w:rPr>
          <w:b/>
          <w:sz w:val="32"/>
          <w:szCs w:val="32"/>
        </w:rPr>
        <w:t>Spring Boot</w:t>
      </w:r>
    </w:p>
    <w:p w:rsidR="00D0540A" w:rsidRDefault="00D0540A">
      <w:pPr>
        <w:ind w:firstLine="480"/>
      </w:pPr>
    </w:p>
    <w:p w:rsidR="00D0540A" w:rsidRDefault="00D0540A">
      <w:pPr>
        <w:ind w:firstLine="480"/>
      </w:pPr>
    </w:p>
    <w:p w:rsidR="00D0540A" w:rsidRDefault="00D0540A"/>
    <w:p w:rsidR="00D0540A" w:rsidRDefault="00D0540A">
      <w:pPr>
        <w:ind w:firstLine="480"/>
      </w:pPr>
    </w:p>
    <w:p w:rsidR="00D0540A" w:rsidRDefault="00D0540A">
      <w:pPr>
        <w:ind w:firstLine="480"/>
      </w:pPr>
    </w:p>
    <w:p w:rsidR="00D0540A" w:rsidRDefault="00D0540A">
      <w:pPr>
        <w:ind w:firstLine="480"/>
      </w:pPr>
    </w:p>
    <w:p w:rsidR="00D0540A" w:rsidRDefault="00D0540A">
      <w:pPr>
        <w:ind w:firstLine="480"/>
      </w:pPr>
    </w:p>
    <w:p w:rsidR="00D0540A" w:rsidRDefault="00D0540A">
      <w:pPr>
        <w:ind w:firstLine="480"/>
      </w:pPr>
    </w:p>
    <w:p w:rsidR="00D0540A" w:rsidRDefault="00941F0F">
      <w:pPr>
        <w:spacing w:line="360" w:lineRule="auto"/>
        <w:rPr>
          <w:sz w:val="30"/>
          <w:szCs w:val="30"/>
          <w:u w:val="single"/>
        </w:rPr>
      </w:pPr>
      <w:r>
        <w:rPr>
          <w:rFonts w:ascii="宋体" w:hAnsi="宋体" w:hint="eastAsia"/>
          <w:sz w:val="30"/>
          <w:szCs w:val="30"/>
        </w:rPr>
        <w:tab/>
      </w:r>
      <w:r>
        <w:rPr>
          <w:rFonts w:ascii="宋体" w:hAnsi="宋体" w:hint="eastAsia"/>
          <w:sz w:val="30"/>
          <w:szCs w:val="30"/>
        </w:rPr>
        <w:tab/>
      </w:r>
      <w:r>
        <w:rPr>
          <w:rFonts w:ascii="宋体" w:hAnsi="宋体" w:hint="eastAsia"/>
          <w:sz w:val="30"/>
          <w:szCs w:val="30"/>
        </w:rPr>
        <w:tab/>
        <w:t>学       院：</w:t>
      </w:r>
      <w:r>
        <w:rPr>
          <w:rFonts w:ascii="宋体" w:hAnsi="宋体" w:hint="eastAsia"/>
          <w:sz w:val="30"/>
          <w:szCs w:val="30"/>
          <w:u w:val="single"/>
        </w:rPr>
        <w:t xml:space="preserve">       信息科学与技术学院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专</w:t>
      </w:r>
      <w:r w:rsidR="003D5280">
        <w:rPr>
          <w:rFonts w:hint="eastAsia"/>
          <w:sz w:val="30"/>
          <w:szCs w:val="30"/>
        </w:rPr>
        <w:t xml:space="preserve">       </w:t>
      </w:r>
      <w:r>
        <w:rPr>
          <w:rFonts w:hint="eastAsia"/>
          <w:sz w:val="30"/>
          <w:szCs w:val="30"/>
        </w:rPr>
        <w:t>业：</w:t>
      </w:r>
      <w:r>
        <w:rPr>
          <w:rFonts w:ascii="宋体" w:hAnsi="宋体" w:hint="eastAsia"/>
          <w:sz w:val="30"/>
          <w:szCs w:val="30"/>
          <w:u w:val="single"/>
        </w:rPr>
        <w:t xml:space="preserve">   计算机科学与技术（软件开发）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学</w:t>
      </w:r>
      <w:r w:rsidR="003D5280">
        <w:rPr>
          <w:rFonts w:hint="eastAsia"/>
          <w:sz w:val="30"/>
          <w:szCs w:val="30"/>
        </w:rPr>
        <w:t xml:space="preserve">       </w:t>
      </w:r>
      <w:r>
        <w:rPr>
          <w:rFonts w:hint="eastAsia"/>
          <w:sz w:val="30"/>
          <w:szCs w:val="30"/>
        </w:rPr>
        <w:t>号：</w:t>
      </w:r>
      <w:r>
        <w:rPr>
          <w:rFonts w:ascii="宋体" w:hAnsi="宋体" w:hint="eastAsia"/>
          <w:sz w:val="30"/>
          <w:szCs w:val="30"/>
          <w:u w:val="single"/>
        </w:rPr>
        <w:t xml:space="preserve">           16301303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学</w:t>
      </w:r>
      <w:r w:rsidR="003D5280">
        <w:rPr>
          <w:rFonts w:hint="eastAsia"/>
          <w:sz w:val="30"/>
          <w:szCs w:val="30"/>
        </w:rPr>
        <w:t xml:space="preserve"> </w:t>
      </w:r>
      <w:r>
        <w:rPr>
          <w:rFonts w:hint="eastAsia"/>
          <w:sz w:val="30"/>
          <w:szCs w:val="30"/>
        </w:rPr>
        <w:t>生</w:t>
      </w:r>
      <w:r w:rsidR="003D5280">
        <w:rPr>
          <w:rFonts w:hint="eastAsia"/>
          <w:sz w:val="30"/>
          <w:szCs w:val="30"/>
        </w:rPr>
        <w:t xml:space="preserve"> </w:t>
      </w:r>
      <w:r>
        <w:rPr>
          <w:rFonts w:hint="eastAsia"/>
          <w:sz w:val="30"/>
          <w:szCs w:val="30"/>
        </w:rPr>
        <w:t>姓</w:t>
      </w:r>
      <w:r w:rsidR="003D5280">
        <w:rPr>
          <w:rFonts w:hint="eastAsia"/>
          <w:sz w:val="30"/>
          <w:szCs w:val="30"/>
        </w:rPr>
        <w:t xml:space="preserve"> </w:t>
      </w:r>
      <w:r>
        <w:rPr>
          <w:rFonts w:hint="eastAsia"/>
          <w:sz w:val="30"/>
          <w:szCs w:val="30"/>
        </w:rPr>
        <w:t>名：</w:t>
      </w:r>
      <w:r>
        <w:rPr>
          <w:rFonts w:ascii="宋体" w:hAnsi="宋体" w:hint="eastAsia"/>
          <w:sz w:val="30"/>
          <w:szCs w:val="30"/>
          <w:u w:val="single"/>
        </w:rPr>
        <w:t xml:space="preserve">             石晴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入</w:t>
      </w:r>
      <w:r w:rsidR="003D5280">
        <w:rPr>
          <w:rFonts w:hint="eastAsia"/>
          <w:sz w:val="30"/>
          <w:szCs w:val="30"/>
        </w:rPr>
        <w:t xml:space="preserve"> </w:t>
      </w:r>
      <w:r>
        <w:rPr>
          <w:rFonts w:hint="eastAsia"/>
          <w:sz w:val="30"/>
          <w:szCs w:val="30"/>
        </w:rPr>
        <w:t>学</w:t>
      </w:r>
      <w:r w:rsidR="003D5280">
        <w:rPr>
          <w:rFonts w:hint="eastAsia"/>
          <w:sz w:val="30"/>
          <w:szCs w:val="30"/>
        </w:rPr>
        <w:t xml:space="preserve"> </w:t>
      </w:r>
      <w:r>
        <w:rPr>
          <w:rFonts w:hint="eastAsia"/>
          <w:sz w:val="30"/>
          <w:szCs w:val="30"/>
        </w:rPr>
        <w:t>年</w:t>
      </w:r>
      <w:r w:rsidR="003D5280">
        <w:rPr>
          <w:rFonts w:hint="eastAsia"/>
          <w:sz w:val="30"/>
          <w:szCs w:val="30"/>
        </w:rPr>
        <w:t xml:space="preserve"> </w:t>
      </w:r>
      <w:r>
        <w:rPr>
          <w:rFonts w:hint="eastAsia"/>
          <w:sz w:val="30"/>
          <w:szCs w:val="30"/>
        </w:rPr>
        <w:t>度：</w:t>
      </w:r>
      <w:r>
        <w:rPr>
          <w:rFonts w:hint="eastAsia"/>
          <w:sz w:val="30"/>
          <w:szCs w:val="30"/>
          <w:u w:val="single"/>
        </w:rPr>
        <w:t xml:space="preserve">             2016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指</w:t>
      </w:r>
      <w:r w:rsidR="003D5280">
        <w:rPr>
          <w:rFonts w:hint="eastAsia"/>
          <w:sz w:val="30"/>
          <w:szCs w:val="30"/>
        </w:rPr>
        <w:t xml:space="preserve"> </w:t>
      </w:r>
      <w:r>
        <w:rPr>
          <w:rFonts w:hint="eastAsia"/>
          <w:sz w:val="30"/>
          <w:szCs w:val="30"/>
        </w:rPr>
        <w:t>导</w:t>
      </w:r>
      <w:r w:rsidR="003D5280">
        <w:rPr>
          <w:rFonts w:hint="eastAsia"/>
          <w:sz w:val="30"/>
          <w:szCs w:val="30"/>
        </w:rPr>
        <w:t xml:space="preserve"> </w:t>
      </w:r>
      <w:r>
        <w:rPr>
          <w:rFonts w:hint="eastAsia"/>
          <w:sz w:val="30"/>
          <w:szCs w:val="30"/>
        </w:rPr>
        <w:t>教</w:t>
      </w:r>
      <w:r w:rsidR="003D5280">
        <w:rPr>
          <w:rFonts w:hint="eastAsia"/>
          <w:sz w:val="30"/>
          <w:szCs w:val="30"/>
        </w:rPr>
        <w:t xml:space="preserve"> </w:t>
      </w:r>
      <w:r>
        <w:rPr>
          <w:rFonts w:hint="eastAsia"/>
          <w:sz w:val="30"/>
          <w:szCs w:val="30"/>
        </w:rPr>
        <w:t>师：</w:t>
      </w:r>
      <w:r w:rsidR="003D5280">
        <w:rPr>
          <w:rFonts w:hint="eastAsia"/>
          <w:sz w:val="30"/>
          <w:szCs w:val="30"/>
          <w:u w:val="single"/>
        </w:rPr>
        <w:t xml:space="preserve">        </w:t>
      </w:r>
      <w:r w:rsidR="003D5280">
        <w:rPr>
          <w:rFonts w:hint="eastAsia"/>
          <w:sz w:val="30"/>
          <w:szCs w:val="30"/>
          <w:u w:val="single"/>
        </w:rPr>
        <w:t>杨一柳</w:t>
      </w:r>
      <w:r w:rsidR="003D5280">
        <w:rPr>
          <w:rFonts w:hint="eastAsia"/>
          <w:sz w:val="30"/>
          <w:szCs w:val="30"/>
          <w:u w:val="single"/>
        </w:rPr>
        <w:t xml:space="preserve">  </w:t>
      </w:r>
      <w:r w:rsidR="003D5280">
        <w:rPr>
          <w:rFonts w:hint="eastAsia"/>
          <w:sz w:val="30"/>
          <w:szCs w:val="30"/>
          <w:u w:val="single"/>
        </w:rPr>
        <w:t>李梦琪</w:t>
      </w:r>
      <w:r w:rsidR="003D5280">
        <w:rPr>
          <w:rFonts w:hint="eastAsia"/>
          <w:sz w:val="30"/>
          <w:szCs w:val="30"/>
          <w:u w:val="single"/>
        </w:rPr>
        <w:t xml:space="preserve">          </w:t>
      </w:r>
    </w:p>
    <w:p w:rsidR="00D0540A" w:rsidRDefault="00941F0F">
      <w:pPr>
        <w:spacing w:line="360" w:lineRule="auto"/>
        <w:rPr>
          <w:sz w:val="30"/>
          <w:szCs w:val="30"/>
          <w:u w:val="single"/>
        </w:rPr>
      </w:pPr>
      <w:r>
        <w:rPr>
          <w:rFonts w:hint="eastAsia"/>
          <w:sz w:val="30"/>
          <w:szCs w:val="30"/>
        </w:rPr>
        <w:tab/>
      </w:r>
      <w:r>
        <w:rPr>
          <w:rFonts w:hint="eastAsia"/>
          <w:sz w:val="30"/>
          <w:szCs w:val="30"/>
        </w:rPr>
        <w:tab/>
      </w:r>
      <w:r>
        <w:rPr>
          <w:rFonts w:hint="eastAsia"/>
          <w:sz w:val="30"/>
          <w:szCs w:val="30"/>
        </w:rPr>
        <w:tab/>
      </w:r>
      <w:r>
        <w:rPr>
          <w:rFonts w:hint="eastAsia"/>
          <w:sz w:val="30"/>
          <w:szCs w:val="30"/>
        </w:rPr>
        <w:t>完</w:t>
      </w:r>
      <w:r w:rsidR="003D5280">
        <w:rPr>
          <w:rFonts w:hint="eastAsia"/>
          <w:sz w:val="30"/>
          <w:szCs w:val="30"/>
        </w:rPr>
        <w:t xml:space="preserve"> </w:t>
      </w:r>
      <w:r>
        <w:rPr>
          <w:rFonts w:hint="eastAsia"/>
          <w:sz w:val="30"/>
          <w:szCs w:val="30"/>
        </w:rPr>
        <w:t>成</w:t>
      </w:r>
      <w:r w:rsidR="003D5280">
        <w:rPr>
          <w:rFonts w:hint="eastAsia"/>
          <w:sz w:val="30"/>
          <w:szCs w:val="30"/>
        </w:rPr>
        <w:t xml:space="preserve"> </w:t>
      </w:r>
      <w:r>
        <w:rPr>
          <w:rFonts w:hint="eastAsia"/>
          <w:sz w:val="30"/>
          <w:szCs w:val="30"/>
        </w:rPr>
        <w:t>日</w:t>
      </w:r>
      <w:r w:rsidR="003D5280">
        <w:rPr>
          <w:rFonts w:hint="eastAsia"/>
          <w:sz w:val="30"/>
          <w:szCs w:val="30"/>
        </w:rPr>
        <w:t xml:space="preserve"> </w:t>
      </w:r>
      <w:r>
        <w:rPr>
          <w:rFonts w:hint="eastAsia"/>
          <w:sz w:val="30"/>
          <w:szCs w:val="30"/>
        </w:rPr>
        <w:t>期：</w:t>
      </w:r>
      <w:r w:rsidR="00B21E5C">
        <w:rPr>
          <w:rFonts w:hint="eastAsia"/>
          <w:color w:val="000000"/>
          <w:sz w:val="30"/>
          <w:szCs w:val="30"/>
          <w:u w:val="single" w:color="000000"/>
        </w:rPr>
        <w:t xml:space="preserve">        2</w:t>
      </w:r>
      <w:r>
        <w:rPr>
          <w:color w:val="000000"/>
          <w:sz w:val="30"/>
          <w:szCs w:val="30"/>
          <w:u w:val="single" w:color="000000"/>
        </w:rPr>
        <w:t>0</w:t>
      </w:r>
      <w:r>
        <w:rPr>
          <w:rFonts w:hint="eastAsia"/>
          <w:color w:val="000000"/>
          <w:sz w:val="30"/>
          <w:szCs w:val="30"/>
          <w:u w:val="single" w:color="000000"/>
        </w:rPr>
        <w:t>20</w:t>
      </w:r>
      <w:r>
        <w:rPr>
          <w:rFonts w:ascii="宋体" w:cs="宋体" w:hint="eastAsia"/>
          <w:color w:val="000000"/>
          <w:sz w:val="30"/>
          <w:szCs w:val="30"/>
          <w:u w:val="single" w:color="000000"/>
        </w:rPr>
        <w:t>年</w:t>
      </w:r>
      <w:r w:rsidR="00CE3BFF">
        <w:rPr>
          <w:rFonts w:ascii="宋体" w:cs="宋体" w:hint="eastAsia"/>
          <w:color w:val="000000"/>
          <w:sz w:val="30"/>
          <w:szCs w:val="30"/>
          <w:u w:val="single" w:color="000000"/>
        </w:rPr>
        <w:t>5</w:t>
      </w:r>
      <w:r>
        <w:rPr>
          <w:rFonts w:ascii="宋体" w:cs="宋体" w:hint="eastAsia"/>
          <w:color w:val="000000"/>
          <w:sz w:val="30"/>
          <w:szCs w:val="30"/>
          <w:u w:val="single" w:color="000000"/>
        </w:rPr>
        <w:t>月</w:t>
      </w:r>
      <w:r w:rsidR="00CE3BFF">
        <w:rPr>
          <w:rFonts w:ascii="宋体" w:cs="宋体" w:hint="eastAsia"/>
          <w:color w:val="000000"/>
          <w:sz w:val="30"/>
          <w:szCs w:val="30"/>
          <w:u w:val="single" w:color="000000"/>
        </w:rPr>
        <w:t>2</w:t>
      </w:r>
      <w:r>
        <w:rPr>
          <w:rFonts w:ascii="宋体" w:cs="宋体" w:hint="eastAsia"/>
          <w:color w:val="000000"/>
          <w:sz w:val="30"/>
          <w:szCs w:val="30"/>
          <w:u w:val="single" w:color="000000"/>
        </w:rPr>
        <w:t xml:space="preserve">日          </w:t>
      </w:r>
    </w:p>
    <w:p w:rsidR="00D0540A" w:rsidRDefault="00D0540A">
      <w:pPr>
        <w:ind w:firstLineChars="900" w:firstLine="3240"/>
        <w:rPr>
          <w:rFonts w:ascii="华文行楷" w:eastAsia="华文行楷"/>
          <w:sz w:val="36"/>
          <w:szCs w:val="36"/>
        </w:rPr>
      </w:pPr>
    </w:p>
    <w:p w:rsidR="00D0540A" w:rsidRDefault="00D0540A">
      <w:pPr>
        <w:ind w:firstLineChars="900" w:firstLine="3240"/>
        <w:jc w:val="center"/>
        <w:rPr>
          <w:rFonts w:ascii="华文行楷" w:eastAsia="华文行楷"/>
          <w:sz w:val="36"/>
          <w:szCs w:val="36"/>
        </w:rPr>
      </w:pPr>
    </w:p>
    <w:p w:rsidR="00D0540A" w:rsidRDefault="00941F0F">
      <w:pPr>
        <w:ind w:firstLine="720"/>
        <w:jc w:val="center"/>
        <w:rPr>
          <w:rFonts w:ascii="华文行楷" w:eastAsia="华文行楷" w:hAnsi="锐字工房云字库行楷GBK" w:cs="锐字工房云字库行楷GBK"/>
          <w:sz w:val="36"/>
          <w:szCs w:val="36"/>
        </w:rPr>
      </w:pPr>
      <w:r>
        <w:rPr>
          <w:rFonts w:ascii="华文行楷" w:eastAsia="华文行楷" w:hAnsi="宋体" w:cs="宋体" w:hint="eastAsia"/>
          <w:sz w:val="36"/>
          <w:szCs w:val="36"/>
        </w:rPr>
        <w:t>渤海大学</w:t>
      </w:r>
    </w:p>
    <w:p w:rsidR="00D0540A" w:rsidRDefault="00941F0F">
      <w:pPr>
        <w:spacing w:line="360" w:lineRule="auto"/>
        <w:ind w:firstLine="480"/>
        <w:jc w:val="center"/>
      </w:pPr>
      <w:proofErr w:type="spellStart"/>
      <w:r>
        <w:rPr>
          <w:rFonts w:hint="eastAsia"/>
        </w:rPr>
        <w:t>Bohai</w:t>
      </w:r>
      <w:proofErr w:type="spellEnd"/>
      <w:r>
        <w:rPr>
          <w:rFonts w:hint="eastAsia"/>
        </w:rPr>
        <w:t xml:space="preserve"> University</w:t>
      </w:r>
    </w:p>
    <w:p w:rsidR="00D0540A" w:rsidRDefault="00D0540A">
      <w:pPr>
        <w:spacing w:line="360" w:lineRule="auto"/>
        <w:ind w:firstLine="480"/>
        <w:jc w:val="center"/>
        <w:sectPr w:rsidR="00D0540A">
          <w:headerReference w:type="default" r:id="rId9"/>
          <w:pgSz w:w="11906" w:h="16838"/>
          <w:pgMar w:top="1440" w:right="1418" w:bottom="1440" w:left="1701" w:header="1418" w:footer="1134" w:gutter="0"/>
          <w:cols w:space="720"/>
          <w:docGrid w:linePitch="326" w:charSpace="-2048"/>
        </w:sectPr>
      </w:pPr>
    </w:p>
    <w:p w:rsidR="00D0540A" w:rsidRDefault="00941F0F">
      <w:pPr>
        <w:pStyle w:val="1"/>
        <w:jc w:val="center"/>
      </w:pPr>
      <w:bookmarkStart w:id="0" w:name="_Toc105579304"/>
      <w:bookmarkStart w:id="1" w:name="_Toc39189003"/>
      <w:r>
        <w:rPr>
          <w:rFonts w:hint="eastAsia"/>
        </w:rPr>
        <w:lastRenderedPageBreak/>
        <w:t>摘    要</w:t>
      </w:r>
      <w:bookmarkEnd w:id="0"/>
      <w:bookmarkEnd w:id="1"/>
    </w:p>
    <w:p w:rsidR="00D0540A" w:rsidRDefault="00D0540A">
      <w:pPr>
        <w:tabs>
          <w:tab w:val="clear" w:pos="377"/>
          <w:tab w:val="left" w:pos="255"/>
        </w:tabs>
        <w:ind w:firstLineChars="200" w:firstLine="480"/>
        <w:rPr>
          <w:rFonts w:cs="宋体"/>
          <w:color w:val="FF0000"/>
        </w:rPr>
      </w:pPr>
    </w:p>
    <w:p w:rsidR="00D0540A" w:rsidRDefault="00941F0F">
      <w:pPr>
        <w:tabs>
          <w:tab w:val="clear" w:pos="377"/>
          <w:tab w:val="left" w:pos="255"/>
        </w:tabs>
        <w:ind w:firstLineChars="200" w:firstLine="480"/>
        <w:rPr>
          <w:rFonts w:cs="宋体"/>
        </w:rPr>
      </w:pPr>
      <w:r>
        <w:rPr>
          <w:rFonts w:cs="宋体" w:hint="eastAsia"/>
        </w:rPr>
        <w:t>美发是当今社会不可或缺的热门行业，它看似是一种服务行业但背后的管理业务也不亚于其服务的压力，例如：理发物资的采购入库、货品的出售、会员的注册、顾客的消费、员工的工作状况等。大到盈亏统计，小到每一笔消费，都是需要有记录可以追寻的。繁琐的</w:t>
      </w:r>
      <w:r w:rsidR="00861FC3">
        <w:rPr>
          <w:rFonts w:cs="宋体" w:hint="eastAsia"/>
        </w:rPr>
        <w:t>记录</w:t>
      </w:r>
      <w:r>
        <w:rPr>
          <w:rFonts w:cs="宋体" w:hint="eastAsia"/>
        </w:rPr>
        <w:t>工作无形之中加大了管理人员的压力。</w:t>
      </w:r>
    </w:p>
    <w:p w:rsidR="00D0540A" w:rsidRDefault="00B7749F">
      <w:pPr>
        <w:tabs>
          <w:tab w:val="clear" w:pos="377"/>
          <w:tab w:val="left" w:pos="255"/>
        </w:tabs>
        <w:ind w:firstLineChars="200" w:firstLine="480"/>
        <w:rPr>
          <w:rFonts w:cs="宋体"/>
          <w:color w:val="FF0000"/>
        </w:rPr>
      </w:pPr>
      <w:r>
        <w:rPr>
          <w:rFonts w:cs="宋体" w:hint="eastAsia"/>
        </w:rPr>
        <w:t>基于此社会背景，本论文以解决上述</w:t>
      </w:r>
      <w:r w:rsidR="00941F0F">
        <w:rPr>
          <w:rFonts w:cs="宋体" w:hint="eastAsia"/>
        </w:rPr>
        <w:t>问题为目的，以理发店的实际管理业务流程为基础业务需求，结合实际情况，设计与实现了一款理发店管理系统，并命名</w:t>
      </w:r>
      <w:r w:rsidR="00BF7516">
        <w:rPr>
          <w:rFonts w:cs="宋体" w:hint="eastAsia"/>
        </w:rPr>
        <w:t>为“美酷理发店管理系统”。此系统涵盖了理发店基本的管理业务，</w:t>
      </w:r>
      <w:r w:rsidR="00941F0F">
        <w:rPr>
          <w:rFonts w:cs="宋体" w:hint="eastAsia"/>
        </w:rPr>
        <w:t>库存管理，会</w:t>
      </w:r>
      <w:r w:rsidR="002C5DB8">
        <w:rPr>
          <w:rFonts w:cs="宋体" w:hint="eastAsia"/>
        </w:rPr>
        <w:t>员管理，员工管理，消费管理，盈亏统计等。让繁琐的工作简单化，可以很大程度的</w:t>
      </w:r>
      <w:r w:rsidR="00941F0F">
        <w:rPr>
          <w:rFonts w:cs="宋体" w:hint="eastAsia"/>
        </w:rPr>
        <w:t>减小管理人员的工作压力。</w:t>
      </w:r>
    </w:p>
    <w:p w:rsidR="00D0540A" w:rsidRDefault="009D5B47" w:rsidP="009D5B47">
      <w:pPr>
        <w:tabs>
          <w:tab w:val="clear" w:pos="377"/>
          <w:tab w:val="left" w:pos="255"/>
        </w:tabs>
        <w:ind w:firstLineChars="200" w:firstLine="480"/>
        <w:rPr>
          <w:rFonts w:cs="宋体"/>
        </w:rPr>
      </w:pPr>
      <w:r>
        <w:rPr>
          <w:rFonts w:cs="宋体" w:hint="eastAsia"/>
        </w:rPr>
        <w:t>经历多次调研和分析之后，从技术与实际意义两个角度确定系统开发的可行性。</w:t>
      </w:r>
      <w:r w:rsidR="00362668">
        <w:rPr>
          <w:rFonts w:cs="宋体" w:hint="eastAsia"/>
        </w:rPr>
        <w:t>本系统</w:t>
      </w:r>
      <w:r w:rsidR="00941F0F">
        <w:rPr>
          <w:rFonts w:cs="宋体" w:hint="eastAsia"/>
        </w:rPr>
        <w:t>最终选择搭建</w:t>
      </w:r>
      <w:r w:rsidR="00941F0F">
        <w:rPr>
          <w:rFonts w:cs="宋体" w:hint="eastAsia"/>
        </w:rPr>
        <w:t>Maven</w:t>
      </w:r>
      <w:r w:rsidR="00941F0F">
        <w:rPr>
          <w:rFonts w:cs="宋体" w:hint="eastAsia"/>
        </w:rPr>
        <w:t>项目工程，采用前后端分离的形式，后端选用了</w:t>
      </w:r>
      <w:r w:rsidR="00941F0F">
        <w:rPr>
          <w:rFonts w:cs="宋体" w:hint="eastAsia"/>
        </w:rPr>
        <w:t>Java</w:t>
      </w:r>
      <w:r w:rsidR="00941F0F">
        <w:rPr>
          <w:rFonts w:cs="宋体" w:hint="eastAsia"/>
        </w:rPr>
        <w:t>语言为本系统的开发语言，选用</w:t>
      </w:r>
      <w:r w:rsidR="00996184">
        <w:rPr>
          <w:rFonts w:cs="宋体"/>
        </w:rPr>
        <w:t>Spring Boot</w:t>
      </w:r>
      <w:r w:rsidR="00941F0F">
        <w:rPr>
          <w:rFonts w:cs="宋体" w:hint="eastAsia"/>
        </w:rPr>
        <w:t>为开发框架，集成</w:t>
      </w:r>
      <w:proofErr w:type="spellStart"/>
      <w:r w:rsidR="00941F0F">
        <w:rPr>
          <w:rFonts w:cs="宋体" w:hint="eastAsia"/>
        </w:rPr>
        <w:t>Mybatis</w:t>
      </w:r>
      <w:proofErr w:type="spellEnd"/>
      <w:r w:rsidR="002D02FA">
        <w:rPr>
          <w:rFonts w:cs="宋体" w:hint="eastAsia"/>
        </w:rPr>
        <w:t>，并将系统的交互</w:t>
      </w:r>
      <w:r w:rsidR="00941F0F">
        <w:rPr>
          <w:rFonts w:cs="宋体" w:hint="eastAsia"/>
        </w:rPr>
        <w:t>数据存储到</w:t>
      </w:r>
      <w:r w:rsidR="00941F0F">
        <w:rPr>
          <w:rFonts w:cs="宋体" w:hint="eastAsia"/>
        </w:rPr>
        <w:t>MySQL</w:t>
      </w:r>
      <w:r w:rsidR="00941F0F">
        <w:rPr>
          <w:rFonts w:cs="宋体" w:hint="eastAsia"/>
        </w:rPr>
        <w:t>数据库中。前端选用</w:t>
      </w:r>
      <w:proofErr w:type="spellStart"/>
      <w:r w:rsidR="00941F0F">
        <w:rPr>
          <w:rFonts w:cs="宋体" w:hint="eastAsia"/>
        </w:rPr>
        <w:t>Vue</w:t>
      </w:r>
      <w:proofErr w:type="spellEnd"/>
      <w:r w:rsidR="00941F0F">
        <w:rPr>
          <w:rFonts w:cs="宋体" w:hint="eastAsia"/>
        </w:rPr>
        <w:t>框架，集成</w:t>
      </w:r>
      <w:r w:rsidR="00941F0F">
        <w:rPr>
          <w:rFonts w:cs="宋体" w:hint="eastAsia"/>
        </w:rPr>
        <w:t>Element</w:t>
      </w:r>
      <w:r w:rsidR="00941F0F">
        <w:rPr>
          <w:rFonts w:cs="宋体" w:hint="eastAsia"/>
        </w:rPr>
        <w:t>组件。</w:t>
      </w:r>
    </w:p>
    <w:p w:rsidR="00D0540A" w:rsidRDefault="00D979EF">
      <w:pPr>
        <w:tabs>
          <w:tab w:val="clear" w:pos="377"/>
          <w:tab w:val="left" w:pos="255"/>
        </w:tabs>
        <w:ind w:firstLineChars="200" w:firstLine="480"/>
        <w:rPr>
          <w:rFonts w:cs="宋体"/>
        </w:rPr>
      </w:pPr>
      <w:r>
        <w:rPr>
          <w:rFonts w:cs="宋体" w:hint="eastAsia"/>
        </w:rPr>
        <w:t>本系统选题来源于生活，从行业现状出发，最终结果达到了缓解理发店管理人员的</w:t>
      </w:r>
      <w:commentRangeStart w:id="2"/>
      <w:r>
        <w:rPr>
          <w:rFonts w:cs="宋体" w:hint="eastAsia"/>
        </w:rPr>
        <w:t>压力</w:t>
      </w:r>
      <w:commentRangeEnd w:id="2"/>
      <w:r w:rsidR="005D6A0E">
        <w:rPr>
          <w:rStyle w:val="af0"/>
        </w:rPr>
        <w:commentReference w:id="2"/>
      </w:r>
      <w:r>
        <w:rPr>
          <w:rFonts w:cs="宋体" w:hint="eastAsia"/>
        </w:rPr>
        <w:t>的目的。对于设计</w:t>
      </w:r>
      <w:r w:rsidR="003E040B">
        <w:rPr>
          <w:rFonts w:cs="宋体" w:hint="eastAsia"/>
        </w:rPr>
        <w:t>而言，实现了简洁，方便，操作性强的特点。对于功能而言，</w:t>
      </w:r>
      <w:commentRangeStart w:id="3"/>
      <w:r w:rsidR="003E040B">
        <w:rPr>
          <w:rFonts w:cs="宋体" w:hint="eastAsia"/>
        </w:rPr>
        <w:t>满足于理发店的基本需求</w:t>
      </w:r>
      <w:commentRangeEnd w:id="3"/>
      <w:r w:rsidR="005D6A0E">
        <w:rPr>
          <w:rStyle w:val="af0"/>
        </w:rPr>
        <w:commentReference w:id="3"/>
      </w:r>
      <w:r w:rsidR="003E040B">
        <w:rPr>
          <w:rFonts w:cs="宋体" w:hint="eastAsia"/>
        </w:rPr>
        <w:t>。</w:t>
      </w:r>
    </w:p>
    <w:p w:rsidR="00D0540A" w:rsidRDefault="00D0540A">
      <w:pPr>
        <w:rPr>
          <w:rFonts w:cs="宋体"/>
        </w:rPr>
      </w:pPr>
    </w:p>
    <w:p w:rsidR="00D0540A" w:rsidRPr="00C71A58" w:rsidRDefault="00941F0F" w:rsidP="00C71A58">
      <w:pPr>
        <w:rPr>
          <w:rFonts w:ascii="黑体" w:eastAsia="仿宋_GB2312"/>
          <w:b/>
        </w:rPr>
        <w:sectPr w:rsidR="00D0540A" w:rsidRPr="00C71A58">
          <w:headerReference w:type="even" r:id="rId11"/>
          <w:headerReference w:type="default" r:id="rId12"/>
          <w:footerReference w:type="even" r:id="rId13"/>
          <w:footerReference w:type="default" r:id="rId14"/>
          <w:headerReference w:type="first" r:id="rId15"/>
          <w:footerReference w:type="first" r:id="rId16"/>
          <w:pgSz w:w="11906" w:h="16838"/>
          <w:pgMar w:top="1440" w:right="1418" w:bottom="1440" w:left="1701" w:header="1418" w:footer="1134" w:gutter="0"/>
          <w:pgNumType w:fmt="upperRoman" w:start="1"/>
          <w:cols w:space="720"/>
          <w:docGrid w:linePitch="326" w:charSpace="-2048"/>
        </w:sectPr>
      </w:pPr>
      <w:r>
        <w:rPr>
          <w:rStyle w:val="Char7"/>
          <w:rFonts w:hint="eastAsia"/>
        </w:rPr>
        <w:t>关键词</w:t>
      </w:r>
      <w:r>
        <w:rPr>
          <w:rStyle w:val="Char7"/>
          <w:rFonts w:hint="eastAsia"/>
          <w:b/>
        </w:rPr>
        <w:t>：</w:t>
      </w:r>
      <w:r>
        <w:rPr>
          <w:rStyle w:val="Char4"/>
          <w:rFonts w:hint="eastAsia"/>
        </w:rPr>
        <w:t>理发店；系统；管理</w:t>
      </w:r>
      <w:r w:rsidR="00BF7516">
        <w:rPr>
          <w:rStyle w:val="Char4"/>
          <w:rFonts w:hint="eastAsia"/>
        </w:rPr>
        <w:t>；</w:t>
      </w:r>
      <w:r w:rsidR="00BF7516" w:rsidRPr="00BF7516">
        <w:rPr>
          <w:rFonts w:cs="宋体"/>
        </w:rPr>
        <w:t>Spring Boot</w:t>
      </w:r>
    </w:p>
    <w:p w:rsidR="00D0540A" w:rsidRPr="00B6014B" w:rsidRDefault="00B6014B" w:rsidP="00B6014B">
      <w:pPr>
        <w:tabs>
          <w:tab w:val="clear" w:pos="377"/>
        </w:tabs>
        <w:spacing w:line="240" w:lineRule="auto"/>
        <w:jc w:val="center"/>
        <w:rPr>
          <w:b/>
          <w:sz w:val="30"/>
          <w:szCs w:val="30"/>
        </w:rPr>
      </w:pPr>
      <w:r w:rsidRPr="00B6014B">
        <w:rPr>
          <w:b/>
          <w:sz w:val="30"/>
          <w:szCs w:val="30"/>
        </w:rPr>
        <w:lastRenderedPageBreak/>
        <w:t xml:space="preserve">The Design and Development of </w:t>
      </w:r>
      <w:proofErr w:type="spellStart"/>
      <w:r w:rsidRPr="00B6014B">
        <w:rPr>
          <w:rFonts w:hint="eastAsia"/>
          <w:b/>
          <w:sz w:val="30"/>
          <w:szCs w:val="30"/>
        </w:rPr>
        <w:t>Meiku</w:t>
      </w:r>
      <w:r w:rsidRPr="00B6014B">
        <w:rPr>
          <w:b/>
          <w:sz w:val="30"/>
          <w:szCs w:val="30"/>
        </w:rPr>
        <w:t>Barber</w:t>
      </w:r>
      <w:proofErr w:type="spellEnd"/>
      <w:r w:rsidRPr="00B6014B">
        <w:rPr>
          <w:b/>
          <w:sz w:val="30"/>
          <w:szCs w:val="30"/>
        </w:rPr>
        <w:t xml:space="preserve"> Shop</w:t>
      </w:r>
      <w:r w:rsidRPr="00B6014B">
        <w:rPr>
          <w:rFonts w:hint="eastAsia"/>
          <w:b/>
          <w:sz w:val="30"/>
          <w:szCs w:val="30"/>
        </w:rPr>
        <w:t xml:space="preserve"> M</w:t>
      </w:r>
      <w:r w:rsidRPr="00B6014B">
        <w:rPr>
          <w:b/>
          <w:sz w:val="30"/>
          <w:szCs w:val="30"/>
        </w:rPr>
        <w:t>anagement</w:t>
      </w:r>
      <w:r w:rsidRPr="00B6014B">
        <w:rPr>
          <w:rFonts w:hint="eastAsia"/>
          <w:b/>
          <w:sz w:val="30"/>
          <w:szCs w:val="30"/>
        </w:rPr>
        <w:t xml:space="preserve"> System Based on </w:t>
      </w:r>
      <w:r w:rsidRPr="00B6014B">
        <w:rPr>
          <w:b/>
          <w:sz w:val="30"/>
          <w:szCs w:val="30"/>
        </w:rPr>
        <w:t>Spring Boot</w:t>
      </w:r>
    </w:p>
    <w:p w:rsidR="00B6014B" w:rsidRPr="00B6014B" w:rsidRDefault="00B6014B" w:rsidP="00B6014B">
      <w:pPr>
        <w:tabs>
          <w:tab w:val="clear" w:pos="377"/>
        </w:tabs>
        <w:spacing w:line="240" w:lineRule="auto"/>
        <w:ind w:leftChars="-97" w:left="-233" w:rightChars="-55" w:right="-132" w:firstLine="480"/>
        <w:jc w:val="center"/>
        <w:rPr>
          <w:b/>
          <w:sz w:val="32"/>
          <w:szCs w:val="32"/>
        </w:rPr>
      </w:pPr>
    </w:p>
    <w:p w:rsidR="00D0540A" w:rsidRDefault="00941F0F">
      <w:pPr>
        <w:pStyle w:val="1"/>
        <w:ind w:firstLine="600"/>
        <w:jc w:val="center"/>
        <w:rPr>
          <w:rFonts w:ascii="Times New Roman"/>
        </w:rPr>
      </w:pPr>
      <w:bookmarkStart w:id="5" w:name="_Toc39189004"/>
      <w:r>
        <w:rPr>
          <w:rFonts w:ascii="Times New Roman"/>
        </w:rPr>
        <w:t>Abstract</w:t>
      </w:r>
      <w:bookmarkEnd w:id="5"/>
    </w:p>
    <w:p w:rsidR="00DB209C" w:rsidRDefault="00DB209C" w:rsidP="00DB209C">
      <w:pPr>
        <w:ind w:firstLineChars="200" w:firstLine="480"/>
      </w:pPr>
      <w:r>
        <w:t>Hairdressing is an indispensable hot industry in today's society. It seems to be a service industry, but the management business behind it is no less than the pressure of its service, such as: the purchase and warehousing of hairdressing materials, the sale of goods, the registration of members, the consumption of customers, the working conditions of employees, etc. From profit and loss statistics to every consumption, we need to have records to trace. Tedious work increases the pressure of managers.</w:t>
      </w:r>
    </w:p>
    <w:p w:rsidR="00DB209C" w:rsidRDefault="00DB209C" w:rsidP="00DB209C">
      <w:pPr>
        <w:ind w:firstLineChars="200" w:firstLine="480"/>
      </w:pPr>
      <w:r>
        <w:t>Based on this social background, in order to solve the practical problems, this paper designs and implements a barber shop management system, named "</w:t>
      </w:r>
      <w:proofErr w:type="spellStart"/>
      <w:r>
        <w:t>meiku</w:t>
      </w:r>
      <w:proofErr w:type="spellEnd"/>
      <w:r>
        <w:t xml:space="preserve"> barber shop management system", which is based on the actual management business process of barber shop and combined with the actual situation. This system covers the basic management business of barber shop, such as inventory management, member management, employee management, consumption management, profit and loss statistics, etc. Simplify the tedious work and greatly reduce the work pressure of managers.</w:t>
      </w:r>
    </w:p>
    <w:p w:rsidR="00BC0366" w:rsidRDefault="00BC0366" w:rsidP="00BC0366">
      <w:pPr>
        <w:ind w:firstLineChars="200" w:firstLine="480"/>
      </w:pPr>
      <w:r>
        <w:t xml:space="preserve">After many investigations and analyses, the feasibility of system development is determined from two aspects of technology and practical significance. The system finally chooses to build Maven project, which adopts the form of front and back-end separation. The back-end uses Java language as the development language of the system, spring boot as the development framework, integrates </w:t>
      </w:r>
      <w:proofErr w:type="spellStart"/>
      <w:r>
        <w:t>mybatis</w:t>
      </w:r>
      <w:proofErr w:type="spellEnd"/>
      <w:r>
        <w:t xml:space="preserve">, and stores the interactive data of the system into MySQL database. </w:t>
      </w:r>
      <w:proofErr w:type="spellStart"/>
      <w:r>
        <w:t>Vue</w:t>
      </w:r>
      <w:proofErr w:type="spellEnd"/>
      <w:r>
        <w:t xml:space="preserve"> framework is selected for the front-end to integrate element components.</w:t>
      </w:r>
    </w:p>
    <w:p w:rsidR="00D0540A" w:rsidRDefault="00BC0366" w:rsidP="00BC0366">
      <w:pPr>
        <w:ind w:firstLineChars="200" w:firstLine="480"/>
      </w:pPr>
      <w:r>
        <w:t>The topic of this system comes from life, starting from the current situation of the industry, the final result is to alleviate the pressure of barber shop managers. As far as the design is concerned, it realizes the characteristics of simplicity, convenience and strong operability. For function, meet the basic needs of barber shop</w:t>
      </w:r>
      <w:r w:rsidR="00DB209C">
        <w:t>.</w:t>
      </w:r>
    </w:p>
    <w:p w:rsidR="00DB209C" w:rsidRPr="00DB209C" w:rsidRDefault="00DB209C" w:rsidP="00DB209C">
      <w:pPr>
        <w:ind w:firstLineChars="200" w:firstLine="480"/>
      </w:pPr>
    </w:p>
    <w:p w:rsidR="00D0540A" w:rsidRDefault="00941F0F">
      <w:pPr>
        <w:rPr>
          <w:rFonts w:ascii="Calibri" w:hAnsi="Calibri"/>
          <w:lang w:bidi="en-US"/>
        </w:rPr>
        <w:sectPr w:rsidR="00D0540A">
          <w:headerReference w:type="default" r:id="rId17"/>
          <w:footerReference w:type="default" r:id="rId18"/>
          <w:pgSz w:w="11906" w:h="16838"/>
          <w:pgMar w:top="1440" w:right="1418" w:bottom="1440" w:left="1701" w:header="1418" w:footer="1134" w:gutter="0"/>
          <w:pgNumType w:fmt="upperRoman"/>
          <w:cols w:space="720"/>
          <w:docGrid w:linePitch="326" w:charSpace="-2048"/>
        </w:sectPr>
      </w:pPr>
      <w:r>
        <w:rPr>
          <w:b/>
        </w:rPr>
        <w:t>K</w:t>
      </w:r>
      <w:r>
        <w:rPr>
          <w:rFonts w:hint="eastAsia"/>
          <w:b/>
        </w:rPr>
        <w:t>ey Words</w:t>
      </w:r>
      <w:r>
        <w:rPr>
          <w:rFonts w:hint="eastAsia"/>
          <w:b/>
        </w:rPr>
        <w:t>：</w:t>
      </w:r>
      <w:r w:rsidR="00DB209C">
        <w:t xml:space="preserve">Barber shop; </w:t>
      </w:r>
      <w:r w:rsidR="00DB209C">
        <w:rPr>
          <w:rFonts w:hint="eastAsia"/>
        </w:rPr>
        <w:t>S</w:t>
      </w:r>
      <w:r w:rsidR="00DB209C">
        <w:t xml:space="preserve">ystem; </w:t>
      </w:r>
      <w:r w:rsidR="00DB209C">
        <w:rPr>
          <w:rFonts w:hint="eastAsia"/>
        </w:rPr>
        <w:t>M</w:t>
      </w:r>
      <w:r w:rsidR="00DB209C" w:rsidRPr="00DB209C">
        <w:t>anagement</w:t>
      </w:r>
      <w:r w:rsidR="00BF7516">
        <w:rPr>
          <w:rFonts w:hint="eastAsia"/>
        </w:rPr>
        <w:t>;</w:t>
      </w:r>
      <w:r w:rsidR="00CE3BFF">
        <w:rPr>
          <w:rFonts w:hint="eastAsia"/>
        </w:rPr>
        <w:t xml:space="preserve"> </w:t>
      </w:r>
      <w:r w:rsidR="00BF7516" w:rsidRPr="00BF7516">
        <w:t>Spring Boot</w:t>
      </w:r>
    </w:p>
    <w:p w:rsidR="00D0540A" w:rsidRDefault="00941F0F">
      <w:pPr>
        <w:ind w:firstLine="480"/>
        <w:jc w:val="center"/>
        <w:rPr>
          <w:rFonts w:ascii="黑体" w:eastAsia="黑体"/>
          <w:sz w:val="30"/>
          <w:szCs w:val="30"/>
        </w:rPr>
      </w:pPr>
      <w:r>
        <w:rPr>
          <w:rFonts w:ascii="黑体" w:eastAsia="黑体" w:hint="eastAsia"/>
          <w:sz w:val="30"/>
          <w:szCs w:val="30"/>
        </w:rPr>
        <w:lastRenderedPageBreak/>
        <w:t>目    录</w:t>
      </w:r>
    </w:p>
    <w:p w:rsidR="00CE3BFF" w:rsidRDefault="00A32A55" w:rsidP="00CE3BFF">
      <w:pPr>
        <w:pStyle w:val="10"/>
        <w:tabs>
          <w:tab w:val="right" w:leader="dot" w:pos="8777"/>
        </w:tabs>
        <w:rPr>
          <w:rFonts w:asciiTheme="minorHAnsi" w:eastAsiaTheme="minorEastAsia" w:hAnsiTheme="minorHAnsi" w:cstheme="minorBidi"/>
          <w:noProof/>
          <w:kern w:val="2"/>
          <w:sz w:val="21"/>
          <w:szCs w:val="22"/>
        </w:rPr>
      </w:pPr>
      <w:r>
        <w:rPr>
          <w:rFonts w:ascii="宋体" w:hAnsi="宋体"/>
        </w:rPr>
        <w:fldChar w:fldCharType="begin"/>
      </w:r>
      <w:r w:rsidR="00941F0F">
        <w:rPr>
          <w:rFonts w:ascii="宋体" w:hAnsi="宋体" w:hint="eastAsia"/>
        </w:rPr>
        <w:instrText>TOC \o "1-3" \h \z \u</w:instrText>
      </w:r>
      <w:r>
        <w:rPr>
          <w:rFonts w:ascii="宋体" w:hAnsi="宋体"/>
        </w:rPr>
        <w:fldChar w:fldCharType="separate"/>
      </w:r>
      <w:hyperlink w:anchor="_Toc39189003" w:history="1">
        <w:r w:rsidR="00CE3BFF" w:rsidRPr="00645D05">
          <w:rPr>
            <w:rStyle w:val="ab"/>
            <w:rFonts w:hint="eastAsia"/>
            <w:noProof/>
          </w:rPr>
          <w:t>摘</w:t>
        </w:r>
        <w:r w:rsidR="00CE3BFF" w:rsidRPr="00645D05">
          <w:rPr>
            <w:rStyle w:val="ab"/>
            <w:noProof/>
          </w:rPr>
          <w:t xml:space="preserve">    </w:t>
        </w:r>
        <w:r w:rsidR="00CE3BFF" w:rsidRPr="00645D05">
          <w:rPr>
            <w:rStyle w:val="ab"/>
            <w:rFonts w:hint="eastAsia"/>
            <w:noProof/>
          </w:rPr>
          <w:t>要</w:t>
        </w:r>
        <w:r w:rsidR="00CE3BFF">
          <w:rPr>
            <w:noProof/>
            <w:webHidden/>
          </w:rPr>
          <w:tab/>
        </w:r>
        <w:r>
          <w:rPr>
            <w:noProof/>
            <w:webHidden/>
          </w:rPr>
          <w:fldChar w:fldCharType="begin"/>
        </w:r>
        <w:r w:rsidR="00CE3BFF">
          <w:rPr>
            <w:noProof/>
            <w:webHidden/>
          </w:rPr>
          <w:instrText xml:space="preserve"> PAGEREF _Toc39189003 \h </w:instrText>
        </w:r>
        <w:r>
          <w:rPr>
            <w:noProof/>
            <w:webHidden/>
          </w:rPr>
        </w:r>
        <w:r>
          <w:rPr>
            <w:noProof/>
            <w:webHidden/>
          </w:rPr>
          <w:fldChar w:fldCharType="separate"/>
        </w:r>
        <w:r w:rsidR="00CE3BFF">
          <w:rPr>
            <w:noProof/>
            <w:webHidden/>
          </w:rPr>
          <w:t>I</w:t>
        </w:r>
        <w:r>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04" w:history="1">
        <w:r w:rsidR="00CE3BFF" w:rsidRPr="00645D05">
          <w:rPr>
            <w:rStyle w:val="ab"/>
            <w:noProof/>
          </w:rPr>
          <w:t>Abstract</w:t>
        </w:r>
        <w:r w:rsidR="00CE3BFF">
          <w:rPr>
            <w:noProof/>
            <w:webHidden/>
          </w:rPr>
          <w:tab/>
        </w:r>
        <w:r w:rsidR="00A32A55">
          <w:rPr>
            <w:noProof/>
            <w:webHidden/>
          </w:rPr>
          <w:fldChar w:fldCharType="begin"/>
        </w:r>
        <w:r w:rsidR="00CE3BFF">
          <w:rPr>
            <w:noProof/>
            <w:webHidden/>
          </w:rPr>
          <w:instrText xml:space="preserve"> PAGEREF _Toc39189004 \h </w:instrText>
        </w:r>
        <w:r w:rsidR="00A32A55">
          <w:rPr>
            <w:noProof/>
            <w:webHidden/>
          </w:rPr>
        </w:r>
        <w:r w:rsidR="00A32A55">
          <w:rPr>
            <w:noProof/>
            <w:webHidden/>
          </w:rPr>
          <w:fldChar w:fldCharType="separate"/>
        </w:r>
        <w:r w:rsidR="00CE3BFF">
          <w:rPr>
            <w:noProof/>
            <w:webHidden/>
          </w:rPr>
          <w:t>II</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05" w:history="1">
        <w:r w:rsidR="00CE3BFF" w:rsidRPr="00645D05">
          <w:rPr>
            <w:rStyle w:val="ab"/>
            <w:noProof/>
          </w:rPr>
          <w:t xml:space="preserve">1  </w:t>
        </w:r>
        <w:r w:rsidR="00CE3BFF" w:rsidRPr="00645D05">
          <w:rPr>
            <w:rStyle w:val="ab"/>
            <w:rFonts w:hint="eastAsia"/>
            <w:noProof/>
          </w:rPr>
          <w:t>绪论</w:t>
        </w:r>
        <w:r w:rsidR="00CE3BFF">
          <w:rPr>
            <w:noProof/>
            <w:webHidden/>
          </w:rPr>
          <w:tab/>
        </w:r>
        <w:r w:rsidR="00A32A55">
          <w:rPr>
            <w:noProof/>
            <w:webHidden/>
          </w:rPr>
          <w:fldChar w:fldCharType="begin"/>
        </w:r>
        <w:r w:rsidR="00CE3BFF">
          <w:rPr>
            <w:noProof/>
            <w:webHidden/>
          </w:rPr>
          <w:instrText xml:space="preserve"> PAGEREF _Toc39189005 \h </w:instrText>
        </w:r>
        <w:r w:rsidR="00A32A55">
          <w:rPr>
            <w:noProof/>
            <w:webHidden/>
          </w:rPr>
        </w:r>
        <w:r w:rsidR="00A32A55">
          <w:rPr>
            <w:noProof/>
            <w:webHidden/>
          </w:rPr>
          <w:fldChar w:fldCharType="separate"/>
        </w:r>
        <w:r w:rsidR="00CE3BFF">
          <w:rPr>
            <w:noProof/>
            <w:webHidden/>
          </w:rPr>
          <w:t>1</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06" w:history="1">
        <w:r w:rsidR="00CE3BFF" w:rsidRPr="00645D05">
          <w:rPr>
            <w:rStyle w:val="ab"/>
            <w:noProof/>
          </w:rPr>
          <w:t xml:space="preserve">1.1  </w:t>
        </w:r>
        <w:r w:rsidR="00CE3BFF" w:rsidRPr="00645D05">
          <w:rPr>
            <w:rStyle w:val="ab"/>
            <w:rFonts w:hint="eastAsia"/>
            <w:noProof/>
          </w:rPr>
          <w:t>选题背景</w:t>
        </w:r>
        <w:r w:rsidR="00CE3BFF">
          <w:rPr>
            <w:noProof/>
            <w:webHidden/>
          </w:rPr>
          <w:tab/>
        </w:r>
        <w:r w:rsidR="00A32A55">
          <w:rPr>
            <w:noProof/>
            <w:webHidden/>
          </w:rPr>
          <w:fldChar w:fldCharType="begin"/>
        </w:r>
        <w:r w:rsidR="00CE3BFF">
          <w:rPr>
            <w:noProof/>
            <w:webHidden/>
          </w:rPr>
          <w:instrText xml:space="preserve"> PAGEREF _Toc39189006 \h </w:instrText>
        </w:r>
        <w:r w:rsidR="00A32A55">
          <w:rPr>
            <w:noProof/>
            <w:webHidden/>
          </w:rPr>
        </w:r>
        <w:r w:rsidR="00A32A55">
          <w:rPr>
            <w:noProof/>
            <w:webHidden/>
          </w:rPr>
          <w:fldChar w:fldCharType="separate"/>
        </w:r>
        <w:r w:rsidR="00CE3BFF">
          <w:rPr>
            <w:noProof/>
            <w:webHidden/>
          </w:rPr>
          <w:t>1</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07" w:history="1">
        <w:r w:rsidR="00CE3BFF" w:rsidRPr="00645D05">
          <w:rPr>
            <w:rStyle w:val="ab"/>
            <w:noProof/>
          </w:rPr>
          <w:t xml:space="preserve">1.2  </w:t>
        </w:r>
        <w:r w:rsidR="00CE3BFF" w:rsidRPr="00645D05">
          <w:rPr>
            <w:rStyle w:val="ab"/>
            <w:rFonts w:hint="eastAsia"/>
            <w:noProof/>
          </w:rPr>
          <w:t>课题研究的目的</w:t>
        </w:r>
        <w:r w:rsidR="00CE3BFF">
          <w:rPr>
            <w:noProof/>
            <w:webHidden/>
          </w:rPr>
          <w:tab/>
        </w:r>
        <w:r w:rsidR="00A32A55">
          <w:rPr>
            <w:noProof/>
            <w:webHidden/>
          </w:rPr>
          <w:fldChar w:fldCharType="begin"/>
        </w:r>
        <w:r w:rsidR="00CE3BFF">
          <w:rPr>
            <w:noProof/>
            <w:webHidden/>
          </w:rPr>
          <w:instrText xml:space="preserve"> PAGEREF _Toc39189007 \h </w:instrText>
        </w:r>
        <w:r w:rsidR="00A32A55">
          <w:rPr>
            <w:noProof/>
            <w:webHidden/>
          </w:rPr>
        </w:r>
        <w:r w:rsidR="00A32A55">
          <w:rPr>
            <w:noProof/>
            <w:webHidden/>
          </w:rPr>
          <w:fldChar w:fldCharType="separate"/>
        </w:r>
        <w:r w:rsidR="00CE3BFF">
          <w:rPr>
            <w:noProof/>
            <w:webHidden/>
          </w:rPr>
          <w:t>1</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08" w:history="1">
        <w:r w:rsidR="00CE3BFF" w:rsidRPr="00645D05">
          <w:rPr>
            <w:rStyle w:val="ab"/>
            <w:noProof/>
          </w:rPr>
          <w:t xml:space="preserve">2  </w:t>
        </w:r>
        <w:r w:rsidR="00CE3BFF" w:rsidRPr="00645D05">
          <w:rPr>
            <w:rStyle w:val="ab"/>
            <w:rFonts w:hint="eastAsia"/>
            <w:noProof/>
          </w:rPr>
          <w:t>相关技术和工具</w:t>
        </w:r>
        <w:r w:rsidR="00CE3BFF">
          <w:rPr>
            <w:noProof/>
            <w:webHidden/>
          </w:rPr>
          <w:tab/>
        </w:r>
        <w:r w:rsidR="00A32A55">
          <w:rPr>
            <w:noProof/>
            <w:webHidden/>
          </w:rPr>
          <w:fldChar w:fldCharType="begin"/>
        </w:r>
        <w:r w:rsidR="00CE3BFF">
          <w:rPr>
            <w:noProof/>
            <w:webHidden/>
          </w:rPr>
          <w:instrText xml:space="preserve"> PAGEREF _Toc39189008 \h </w:instrText>
        </w:r>
        <w:r w:rsidR="00A32A55">
          <w:rPr>
            <w:noProof/>
            <w:webHidden/>
          </w:rPr>
        </w:r>
        <w:r w:rsidR="00A32A55">
          <w:rPr>
            <w:noProof/>
            <w:webHidden/>
          </w:rPr>
          <w:fldChar w:fldCharType="separate"/>
        </w:r>
        <w:r w:rsidR="00CE3BFF">
          <w:rPr>
            <w:noProof/>
            <w:webHidden/>
          </w:rPr>
          <w:t>2</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09" w:history="1">
        <w:r w:rsidR="00CE3BFF" w:rsidRPr="00645D05">
          <w:rPr>
            <w:rStyle w:val="ab"/>
            <w:noProof/>
          </w:rPr>
          <w:t xml:space="preserve">2.1  </w:t>
        </w:r>
        <w:r w:rsidR="00CE3BFF" w:rsidRPr="00645D05">
          <w:rPr>
            <w:rStyle w:val="ab"/>
            <w:rFonts w:hint="eastAsia"/>
            <w:noProof/>
          </w:rPr>
          <w:t>技术方面</w:t>
        </w:r>
        <w:r w:rsidR="00CE3BFF">
          <w:rPr>
            <w:noProof/>
            <w:webHidden/>
          </w:rPr>
          <w:tab/>
        </w:r>
        <w:r w:rsidR="00A32A55">
          <w:rPr>
            <w:noProof/>
            <w:webHidden/>
          </w:rPr>
          <w:fldChar w:fldCharType="begin"/>
        </w:r>
        <w:r w:rsidR="00CE3BFF">
          <w:rPr>
            <w:noProof/>
            <w:webHidden/>
          </w:rPr>
          <w:instrText xml:space="preserve"> PAGEREF _Toc39189009 \h </w:instrText>
        </w:r>
        <w:r w:rsidR="00A32A55">
          <w:rPr>
            <w:noProof/>
            <w:webHidden/>
          </w:rPr>
        </w:r>
        <w:r w:rsidR="00A32A55">
          <w:rPr>
            <w:noProof/>
            <w:webHidden/>
          </w:rPr>
          <w:fldChar w:fldCharType="separate"/>
        </w:r>
        <w:r w:rsidR="00CE3BFF">
          <w:rPr>
            <w:noProof/>
            <w:webHidden/>
          </w:rPr>
          <w:t>2</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13" w:history="1">
        <w:r w:rsidR="00CE3BFF" w:rsidRPr="00645D05">
          <w:rPr>
            <w:rStyle w:val="ab"/>
            <w:noProof/>
          </w:rPr>
          <w:t>2.1.1  Spring Boot</w:t>
        </w:r>
        <w:r w:rsidR="00CE3BFF" w:rsidRPr="00645D05">
          <w:rPr>
            <w:rStyle w:val="ab"/>
            <w:rFonts w:hint="eastAsia"/>
            <w:noProof/>
          </w:rPr>
          <w:t>框架</w:t>
        </w:r>
        <w:r w:rsidR="00CE3BFF">
          <w:rPr>
            <w:noProof/>
            <w:webHidden/>
          </w:rPr>
          <w:tab/>
        </w:r>
        <w:r w:rsidR="00A32A55">
          <w:rPr>
            <w:noProof/>
            <w:webHidden/>
          </w:rPr>
          <w:fldChar w:fldCharType="begin"/>
        </w:r>
        <w:r w:rsidR="00CE3BFF">
          <w:rPr>
            <w:noProof/>
            <w:webHidden/>
          </w:rPr>
          <w:instrText xml:space="preserve"> PAGEREF _Toc39189013 \h </w:instrText>
        </w:r>
        <w:r w:rsidR="00A32A55">
          <w:rPr>
            <w:noProof/>
            <w:webHidden/>
          </w:rPr>
        </w:r>
        <w:r w:rsidR="00A32A55">
          <w:rPr>
            <w:noProof/>
            <w:webHidden/>
          </w:rPr>
          <w:fldChar w:fldCharType="separate"/>
        </w:r>
        <w:r w:rsidR="00CE3BFF">
          <w:rPr>
            <w:noProof/>
            <w:webHidden/>
          </w:rPr>
          <w:t>2</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14" w:history="1">
        <w:r w:rsidR="00CE3BFF" w:rsidRPr="00645D05">
          <w:rPr>
            <w:rStyle w:val="ab"/>
            <w:noProof/>
          </w:rPr>
          <w:t>2.1.2  Vue</w:t>
        </w:r>
        <w:r w:rsidR="00CE3BFF" w:rsidRPr="00645D05">
          <w:rPr>
            <w:rStyle w:val="ab"/>
            <w:rFonts w:hint="eastAsia"/>
            <w:noProof/>
          </w:rPr>
          <w:t>框架</w:t>
        </w:r>
        <w:r w:rsidR="00CE3BFF">
          <w:rPr>
            <w:noProof/>
            <w:webHidden/>
          </w:rPr>
          <w:tab/>
        </w:r>
        <w:r w:rsidR="00A32A55">
          <w:rPr>
            <w:noProof/>
            <w:webHidden/>
          </w:rPr>
          <w:fldChar w:fldCharType="begin"/>
        </w:r>
        <w:r w:rsidR="00CE3BFF">
          <w:rPr>
            <w:noProof/>
            <w:webHidden/>
          </w:rPr>
          <w:instrText xml:space="preserve"> PAGEREF _Toc39189014 \h </w:instrText>
        </w:r>
        <w:r w:rsidR="00A32A55">
          <w:rPr>
            <w:noProof/>
            <w:webHidden/>
          </w:rPr>
        </w:r>
        <w:r w:rsidR="00A32A55">
          <w:rPr>
            <w:noProof/>
            <w:webHidden/>
          </w:rPr>
          <w:fldChar w:fldCharType="separate"/>
        </w:r>
        <w:r w:rsidR="00CE3BFF">
          <w:rPr>
            <w:noProof/>
            <w:webHidden/>
          </w:rPr>
          <w:t>3</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15" w:history="1">
        <w:r w:rsidR="00CE3BFF" w:rsidRPr="00645D05">
          <w:rPr>
            <w:rStyle w:val="ab"/>
            <w:noProof/>
          </w:rPr>
          <w:t xml:space="preserve">2.4  </w:t>
        </w:r>
        <w:r w:rsidR="00CE3BFF" w:rsidRPr="00645D05">
          <w:rPr>
            <w:rStyle w:val="ab"/>
            <w:rFonts w:hint="eastAsia"/>
            <w:noProof/>
          </w:rPr>
          <w:t>开发工具</w:t>
        </w:r>
        <w:r w:rsidR="00CE3BFF">
          <w:rPr>
            <w:noProof/>
            <w:webHidden/>
          </w:rPr>
          <w:tab/>
        </w:r>
        <w:r w:rsidR="00A32A55">
          <w:rPr>
            <w:noProof/>
            <w:webHidden/>
          </w:rPr>
          <w:fldChar w:fldCharType="begin"/>
        </w:r>
        <w:r w:rsidR="00CE3BFF">
          <w:rPr>
            <w:noProof/>
            <w:webHidden/>
          </w:rPr>
          <w:instrText xml:space="preserve"> PAGEREF _Toc39189015 \h </w:instrText>
        </w:r>
        <w:r w:rsidR="00A32A55">
          <w:rPr>
            <w:noProof/>
            <w:webHidden/>
          </w:rPr>
        </w:r>
        <w:r w:rsidR="00A32A55">
          <w:rPr>
            <w:noProof/>
            <w:webHidden/>
          </w:rPr>
          <w:fldChar w:fldCharType="separate"/>
        </w:r>
        <w:r w:rsidR="00CE3BFF">
          <w:rPr>
            <w:noProof/>
            <w:webHidden/>
          </w:rPr>
          <w:t>3</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16" w:history="1">
        <w:r w:rsidR="00CE3BFF" w:rsidRPr="00645D05">
          <w:rPr>
            <w:rStyle w:val="ab"/>
            <w:noProof/>
          </w:rPr>
          <w:t xml:space="preserve">2.4.1  </w:t>
        </w:r>
        <w:r w:rsidR="00CE3BFF" w:rsidRPr="00645D05">
          <w:rPr>
            <w:rStyle w:val="ab"/>
            <w:rFonts w:hint="eastAsia"/>
            <w:noProof/>
          </w:rPr>
          <w:t>开发工具介绍</w:t>
        </w:r>
        <w:r w:rsidR="00CE3BFF">
          <w:rPr>
            <w:noProof/>
            <w:webHidden/>
          </w:rPr>
          <w:tab/>
        </w:r>
        <w:r w:rsidR="00A32A55">
          <w:rPr>
            <w:noProof/>
            <w:webHidden/>
          </w:rPr>
          <w:fldChar w:fldCharType="begin"/>
        </w:r>
        <w:r w:rsidR="00CE3BFF">
          <w:rPr>
            <w:noProof/>
            <w:webHidden/>
          </w:rPr>
          <w:instrText xml:space="preserve"> PAGEREF _Toc39189016 \h </w:instrText>
        </w:r>
        <w:r w:rsidR="00A32A55">
          <w:rPr>
            <w:noProof/>
            <w:webHidden/>
          </w:rPr>
        </w:r>
        <w:r w:rsidR="00A32A55">
          <w:rPr>
            <w:noProof/>
            <w:webHidden/>
          </w:rPr>
          <w:fldChar w:fldCharType="separate"/>
        </w:r>
        <w:r w:rsidR="00CE3BFF">
          <w:rPr>
            <w:noProof/>
            <w:webHidden/>
          </w:rPr>
          <w:t>3</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17" w:history="1">
        <w:r w:rsidR="00CE3BFF" w:rsidRPr="00645D05">
          <w:rPr>
            <w:rStyle w:val="ab"/>
            <w:noProof/>
          </w:rPr>
          <w:t xml:space="preserve">2.5  </w:t>
        </w:r>
        <w:r w:rsidR="00CE3BFF" w:rsidRPr="00645D05">
          <w:rPr>
            <w:rStyle w:val="ab"/>
            <w:rFonts w:hint="eastAsia"/>
            <w:noProof/>
          </w:rPr>
          <w:t>可行性分析</w:t>
        </w:r>
        <w:r w:rsidR="00CE3BFF">
          <w:rPr>
            <w:noProof/>
            <w:webHidden/>
          </w:rPr>
          <w:tab/>
        </w:r>
        <w:r w:rsidR="00A32A55">
          <w:rPr>
            <w:noProof/>
            <w:webHidden/>
          </w:rPr>
          <w:fldChar w:fldCharType="begin"/>
        </w:r>
        <w:r w:rsidR="00CE3BFF">
          <w:rPr>
            <w:noProof/>
            <w:webHidden/>
          </w:rPr>
          <w:instrText xml:space="preserve"> PAGEREF _Toc39189017 \h </w:instrText>
        </w:r>
        <w:r w:rsidR="00A32A55">
          <w:rPr>
            <w:noProof/>
            <w:webHidden/>
          </w:rPr>
        </w:r>
        <w:r w:rsidR="00A32A55">
          <w:rPr>
            <w:noProof/>
            <w:webHidden/>
          </w:rPr>
          <w:fldChar w:fldCharType="separate"/>
        </w:r>
        <w:r w:rsidR="00CE3BFF">
          <w:rPr>
            <w:noProof/>
            <w:webHidden/>
          </w:rPr>
          <w:t>4</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18" w:history="1">
        <w:r w:rsidR="00CE3BFF" w:rsidRPr="00645D05">
          <w:rPr>
            <w:rStyle w:val="ab"/>
            <w:noProof/>
          </w:rPr>
          <w:t xml:space="preserve">3  </w:t>
        </w:r>
        <w:r w:rsidR="00CE3BFF" w:rsidRPr="00645D05">
          <w:rPr>
            <w:rStyle w:val="ab"/>
            <w:rFonts w:hint="eastAsia"/>
            <w:noProof/>
          </w:rPr>
          <w:t>需求分析与设计</w:t>
        </w:r>
        <w:r w:rsidR="00CE3BFF">
          <w:rPr>
            <w:noProof/>
            <w:webHidden/>
          </w:rPr>
          <w:tab/>
        </w:r>
        <w:r w:rsidR="00A32A55">
          <w:rPr>
            <w:noProof/>
            <w:webHidden/>
          </w:rPr>
          <w:fldChar w:fldCharType="begin"/>
        </w:r>
        <w:r w:rsidR="00CE3BFF">
          <w:rPr>
            <w:noProof/>
            <w:webHidden/>
          </w:rPr>
          <w:instrText xml:space="preserve"> PAGEREF _Toc39189018 \h </w:instrText>
        </w:r>
        <w:r w:rsidR="00A32A55">
          <w:rPr>
            <w:noProof/>
            <w:webHidden/>
          </w:rPr>
        </w:r>
        <w:r w:rsidR="00A32A55">
          <w:rPr>
            <w:noProof/>
            <w:webHidden/>
          </w:rPr>
          <w:fldChar w:fldCharType="separate"/>
        </w:r>
        <w:r w:rsidR="00CE3BFF">
          <w:rPr>
            <w:noProof/>
            <w:webHidden/>
          </w:rPr>
          <w:t>6</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19" w:history="1">
        <w:r w:rsidR="00CE3BFF" w:rsidRPr="00645D05">
          <w:rPr>
            <w:rStyle w:val="ab"/>
            <w:noProof/>
          </w:rPr>
          <w:t xml:space="preserve">3.1  </w:t>
        </w:r>
        <w:r w:rsidR="00CE3BFF" w:rsidRPr="00645D05">
          <w:rPr>
            <w:rStyle w:val="ab"/>
            <w:rFonts w:hint="eastAsia"/>
            <w:noProof/>
          </w:rPr>
          <w:t>问题分析</w:t>
        </w:r>
        <w:r w:rsidR="00CE3BFF">
          <w:rPr>
            <w:noProof/>
            <w:webHidden/>
          </w:rPr>
          <w:tab/>
        </w:r>
        <w:r w:rsidR="00A32A55">
          <w:rPr>
            <w:noProof/>
            <w:webHidden/>
          </w:rPr>
          <w:fldChar w:fldCharType="begin"/>
        </w:r>
        <w:r w:rsidR="00CE3BFF">
          <w:rPr>
            <w:noProof/>
            <w:webHidden/>
          </w:rPr>
          <w:instrText xml:space="preserve"> PAGEREF _Toc39189019 \h </w:instrText>
        </w:r>
        <w:r w:rsidR="00A32A55">
          <w:rPr>
            <w:noProof/>
            <w:webHidden/>
          </w:rPr>
        </w:r>
        <w:r w:rsidR="00A32A55">
          <w:rPr>
            <w:noProof/>
            <w:webHidden/>
          </w:rPr>
          <w:fldChar w:fldCharType="separate"/>
        </w:r>
        <w:r w:rsidR="00CE3BFF">
          <w:rPr>
            <w:noProof/>
            <w:webHidden/>
          </w:rPr>
          <w:t>6</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20" w:history="1">
        <w:r w:rsidR="00CE3BFF" w:rsidRPr="00645D05">
          <w:rPr>
            <w:rStyle w:val="ab"/>
            <w:noProof/>
          </w:rPr>
          <w:t xml:space="preserve">3.2  </w:t>
        </w:r>
        <w:r w:rsidR="00CE3BFF" w:rsidRPr="00645D05">
          <w:rPr>
            <w:rStyle w:val="ab"/>
            <w:rFonts w:hint="eastAsia"/>
            <w:noProof/>
          </w:rPr>
          <w:t>需求分析</w:t>
        </w:r>
        <w:r w:rsidR="00CE3BFF">
          <w:rPr>
            <w:noProof/>
            <w:webHidden/>
          </w:rPr>
          <w:tab/>
        </w:r>
        <w:r w:rsidR="00A32A55">
          <w:rPr>
            <w:noProof/>
            <w:webHidden/>
          </w:rPr>
          <w:fldChar w:fldCharType="begin"/>
        </w:r>
        <w:r w:rsidR="00CE3BFF">
          <w:rPr>
            <w:noProof/>
            <w:webHidden/>
          </w:rPr>
          <w:instrText xml:space="preserve"> PAGEREF _Toc39189020 \h </w:instrText>
        </w:r>
        <w:r w:rsidR="00A32A55">
          <w:rPr>
            <w:noProof/>
            <w:webHidden/>
          </w:rPr>
        </w:r>
        <w:r w:rsidR="00A32A55">
          <w:rPr>
            <w:noProof/>
            <w:webHidden/>
          </w:rPr>
          <w:fldChar w:fldCharType="separate"/>
        </w:r>
        <w:r w:rsidR="00CE3BFF">
          <w:rPr>
            <w:noProof/>
            <w:webHidden/>
          </w:rPr>
          <w:t>6</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21" w:history="1">
        <w:r w:rsidR="00CE3BFF" w:rsidRPr="00645D05">
          <w:rPr>
            <w:rStyle w:val="ab"/>
            <w:noProof/>
          </w:rPr>
          <w:t xml:space="preserve">3.2.1  </w:t>
        </w:r>
        <w:r w:rsidR="00CE3BFF" w:rsidRPr="00645D05">
          <w:rPr>
            <w:rStyle w:val="ab"/>
            <w:rFonts w:hint="eastAsia"/>
            <w:noProof/>
          </w:rPr>
          <w:t>登录页面</w:t>
        </w:r>
        <w:r w:rsidR="00CE3BFF">
          <w:rPr>
            <w:noProof/>
            <w:webHidden/>
          </w:rPr>
          <w:tab/>
        </w:r>
        <w:r w:rsidR="00A32A55">
          <w:rPr>
            <w:noProof/>
            <w:webHidden/>
          </w:rPr>
          <w:fldChar w:fldCharType="begin"/>
        </w:r>
        <w:r w:rsidR="00CE3BFF">
          <w:rPr>
            <w:noProof/>
            <w:webHidden/>
          </w:rPr>
          <w:instrText xml:space="preserve"> PAGEREF _Toc39189021 \h </w:instrText>
        </w:r>
        <w:r w:rsidR="00A32A55">
          <w:rPr>
            <w:noProof/>
            <w:webHidden/>
          </w:rPr>
        </w:r>
        <w:r w:rsidR="00A32A55">
          <w:rPr>
            <w:noProof/>
            <w:webHidden/>
          </w:rPr>
          <w:fldChar w:fldCharType="separate"/>
        </w:r>
        <w:r w:rsidR="00CE3BFF">
          <w:rPr>
            <w:noProof/>
            <w:webHidden/>
          </w:rPr>
          <w:t>6</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22" w:history="1">
        <w:r w:rsidR="00CE3BFF" w:rsidRPr="00645D05">
          <w:rPr>
            <w:rStyle w:val="ab"/>
            <w:noProof/>
          </w:rPr>
          <w:t xml:space="preserve">3.2.2  </w:t>
        </w:r>
        <w:r w:rsidR="00CE3BFF" w:rsidRPr="00645D05">
          <w:rPr>
            <w:rStyle w:val="ab"/>
            <w:rFonts w:hint="eastAsia"/>
            <w:noProof/>
          </w:rPr>
          <w:t>功能管理主页面</w:t>
        </w:r>
        <w:r w:rsidR="00CE3BFF">
          <w:rPr>
            <w:noProof/>
            <w:webHidden/>
          </w:rPr>
          <w:tab/>
        </w:r>
        <w:r w:rsidR="00A32A55">
          <w:rPr>
            <w:noProof/>
            <w:webHidden/>
          </w:rPr>
          <w:fldChar w:fldCharType="begin"/>
        </w:r>
        <w:r w:rsidR="00CE3BFF">
          <w:rPr>
            <w:noProof/>
            <w:webHidden/>
          </w:rPr>
          <w:instrText xml:space="preserve"> PAGEREF _Toc39189022 \h </w:instrText>
        </w:r>
        <w:r w:rsidR="00A32A55">
          <w:rPr>
            <w:noProof/>
            <w:webHidden/>
          </w:rPr>
        </w:r>
        <w:r w:rsidR="00A32A55">
          <w:rPr>
            <w:noProof/>
            <w:webHidden/>
          </w:rPr>
          <w:fldChar w:fldCharType="separate"/>
        </w:r>
        <w:r w:rsidR="00CE3BFF">
          <w:rPr>
            <w:noProof/>
            <w:webHidden/>
          </w:rPr>
          <w:t>6</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23" w:history="1">
        <w:r w:rsidR="00CE3BFF" w:rsidRPr="00645D05">
          <w:rPr>
            <w:rStyle w:val="ab"/>
            <w:noProof/>
          </w:rPr>
          <w:t xml:space="preserve">3.3  </w:t>
        </w:r>
        <w:r w:rsidR="00CE3BFF" w:rsidRPr="00645D05">
          <w:rPr>
            <w:rStyle w:val="ab"/>
            <w:rFonts w:hint="eastAsia"/>
            <w:noProof/>
          </w:rPr>
          <w:t>系统功能模块设计</w:t>
        </w:r>
        <w:r w:rsidR="00CE3BFF">
          <w:rPr>
            <w:noProof/>
            <w:webHidden/>
          </w:rPr>
          <w:tab/>
        </w:r>
        <w:r w:rsidR="00A32A55">
          <w:rPr>
            <w:noProof/>
            <w:webHidden/>
          </w:rPr>
          <w:fldChar w:fldCharType="begin"/>
        </w:r>
        <w:r w:rsidR="00CE3BFF">
          <w:rPr>
            <w:noProof/>
            <w:webHidden/>
          </w:rPr>
          <w:instrText xml:space="preserve"> PAGEREF _Toc39189023 \h </w:instrText>
        </w:r>
        <w:r w:rsidR="00A32A55">
          <w:rPr>
            <w:noProof/>
            <w:webHidden/>
          </w:rPr>
        </w:r>
        <w:r w:rsidR="00A32A55">
          <w:rPr>
            <w:noProof/>
            <w:webHidden/>
          </w:rPr>
          <w:fldChar w:fldCharType="separate"/>
        </w:r>
        <w:r w:rsidR="00CE3BFF">
          <w:rPr>
            <w:noProof/>
            <w:webHidden/>
          </w:rPr>
          <w:t>7</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24" w:history="1">
        <w:r w:rsidR="00CE3BFF" w:rsidRPr="00645D05">
          <w:rPr>
            <w:rStyle w:val="ab"/>
            <w:noProof/>
          </w:rPr>
          <w:t xml:space="preserve">3.4  </w:t>
        </w:r>
        <w:r w:rsidR="00CE3BFF" w:rsidRPr="00645D05">
          <w:rPr>
            <w:rStyle w:val="ab"/>
            <w:rFonts w:hint="eastAsia"/>
            <w:noProof/>
          </w:rPr>
          <w:t>数据库设计</w:t>
        </w:r>
        <w:r w:rsidR="00CE3BFF">
          <w:rPr>
            <w:noProof/>
            <w:webHidden/>
          </w:rPr>
          <w:tab/>
        </w:r>
        <w:r w:rsidR="00A32A55">
          <w:rPr>
            <w:noProof/>
            <w:webHidden/>
          </w:rPr>
          <w:fldChar w:fldCharType="begin"/>
        </w:r>
        <w:r w:rsidR="00CE3BFF">
          <w:rPr>
            <w:noProof/>
            <w:webHidden/>
          </w:rPr>
          <w:instrText xml:space="preserve"> PAGEREF _Toc39189024 \h </w:instrText>
        </w:r>
        <w:r w:rsidR="00A32A55">
          <w:rPr>
            <w:noProof/>
            <w:webHidden/>
          </w:rPr>
        </w:r>
        <w:r w:rsidR="00A32A55">
          <w:rPr>
            <w:noProof/>
            <w:webHidden/>
          </w:rPr>
          <w:fldChar w:fldCharType="separate"/>
        </w:r>
        <w:r w:rsidR="00CE3BFF">
          <w:rPr>
            <w:noProof/>
            <w:webHidden/>
          </w:rPr>
          <w:t>8</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25" w:history="1">
        <w:r w:rsidR="00CE3BFF" w:rsidRPr="00645D05">
          <w:rPr>
            <w:rStyle w:val="ab"/>
            <w:noProof/>
          </w:rPr>
          <w:t xml:space="preserve">3.4.1  </w:t>
        </w:r>
        <w:r w:rsidR="00CE3BFF" w:rsidRPr="00645D05">
          <w:rPr>
            <w:rStyle w:val="ab"/>
            <w:rFonts w:hint="eastAsia"/>
            <w:noProof/>
          </w:rPr>
          <w:t>数据库的概念结构设计</w:t>
        </w:r>
        <w:r w:rsidR="00CE3BFF">
          <w:rPr>
            <w:noProof/>
            <w:webHidden/>
          </w:rPr>
          <w:tab/>
        </w:r>
        <w:r w:rsidR="00A32A55">
          <w:rPr>
            <w:noProof/>
            <w:webHidden/>
          </w:rPr>
          <w:fldChar w:fldCharType="begin"/>
        </w:r>
        <w:r w:rsidR="00CE3BFF">
          <w:rPr>
            <w:noProof/>
            <w:webHidden/>
          </w:rPr>
          <w:instrText xml:space="preserve"> PAGEREF _Toc39189025 \h </w:instrText>
        </w:r>
        <w:r w:rsidR="00A32A55">
          <w:rPr>
            <w:noProof/>
            <w:webHidden/>
          </w:rPr>
        </w:r>
        <w:r w:rsidR="00A32A55">
          <w:rPr>
            <w:noProof/>
            <w:webHidden/>
          </w:rPr>
          <w:fldChar w:fldCharType="separate"/>
        </w:r>
        <w:r w:rsidR="00CE3BFF">
          <w:rPr>
            <w:noProof/>
            <w:webHidden/>
          </w:rPr>
          <w:t>9</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26" w:history="1">
        <w:r w:rsidR="00CE3BFF" w:rsidRPr="00645D05">
          <w:rPr>
            <w:rStyle w:val="ab"/>
            <w:noProof/>
          </w:rPr>
          <w:t xml:space="preserve">3.4.2  </w:t>
        </w:r>
        <w:r w:rsidR="00CE3BFF" w:rsidRPr="00645D05">
          <w:rPr>
            <w:rStyle w:val="ab"/>
            <w:rFonts w:hint="eastAsia"/>
            <w:noProof/>
          </w:rPr>
          <w:t>数据库的总体设计</w:t>
        </w:r>
        <w:r w:rsidR="00CE3BFF">
          <w:rPr>
            <w:noProof/>
            <w:webHidden/>
          </w:rPr>
          <w:tab/>
        </w:r>
        <w:r w:rsidR="00A32A55">
          <w:rPr>
            <w:noProof/>
            <w:webHidden/>
          </w:rPr>
          <w:fldChar w:fldCharType="begin"/>
        </w:r>
        <w:r w:rsidR="00CE3BFF">
          <w:rPr>
            <w:noProof/>
            <w:webHidden/>
          </w:rPr>
          <w:instrText xml:space="preserve"> PAGEREF _Toc39189026 \h </w:instrText>
        </w:r>
        <w:r w:rsidR="00A32A55">
          <w:rPr>
            <w:noProof/>
            <w:webHidden/>
          </w:rPr>
        </w:r>
        <w:r w:rsidR="00A32A55">
          <w:rPr>
            <w:noProof/>
            <w:webHidden/>
          </w:rPr>
          <w:fldChar w:fldCharType="separate"/>
        </w:r>
        <w:r w:rsidR="00CE3BFF">
          <w:rPr>
            <w:noProof/>
            <w:webHidden/>
          </w:rPr>
          <w:t>10</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27" w:history="1">
        <w:r w:rsidR="00CE3BFF" w:rsidRPr="00645D05">
          <w:rPr>
            <w:rStyle w:val="ab"/>
            <w:noProof/>
          </w:rPr>
          <w:t xml:space="preserve">3.5  </w:t>
        </w:r>
        <w:r w:rsidR="00CE3BFF" w:rsidRPr="00645D05">
          <w:rPr>
            <w:rStyle w:val="ab"/>
            <w:rFonts w:hint="eastAsia"/>
            <w:noProof/>
          </w:rPr>
          <w:t>系统流程图</w:t>
        </w:r>
        <w:r w:rsidR="00CE3BFF">
          <w:rPr>
            <w:noProof/>
            <w:webHidden/>
          </w:rPr>
          <w:tab/>
        </w:r>
        <w:r w:rsidR="00A32A55">
          <w:rPr>
            <w:noProof/>
            <w:webHidden/>
          </w:rPr>
          <w:fldChar w:fldCharType="begin"/>
        </w:r>
        <w:r w:rsidR="00CE3BFF">
          <w:rPr>
            <w:noProof/>
            <w:webHidden/>
          </w:rPr>
          <w:instrText xml:space="preserve"> PAGEREF _Toc39189027 \h </w:instrText>
        </w:r>
        <w:r w:rsidR="00A32A55">
          <w:rPr>
            <w:noProof/>
            <w:webHidden/>
          </w:rPr>
        </w:r>
        <w:r w:rsidR="00A32A55">
          <w:rPr>
            <w:noProof/>
            <w:webHidden/>
          </w:rPr>
          <w:fldChar w:fldCharType="separate"/>
        </w:r>
        <w:r w:rsidR="00CE3BFF">
          <w:rPr>
            <w:noProof/>
            <w:webHidden/>
          </w:rPr>
          <w:t>12</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28" w:history="1">
        <w:r w:rsidR="00CE3BFF" w:rsidRPr="00645D05">
          <w:rPr>
            <w:rStyle w:val="ab"/>
            <w:noProof/>
          </w:rPr>
          <w:t xml:space="preserve">4  </w:t>
        </w:r>
        <w:r w:rsidR="00CE3BFF" w:rsidRPr="00645D05">
          <w:rPr>
            <w:rStyle w:val="ab"/>
            <w:rFonts w:hint="eastAsia"/>
            <w:noProof/>
          </w:rPr>
          <w:t>开发环境的准备</w:t>
        </w:r>
        <w:r w:rsidR="00CE3BFF">
          <w:rPr>
            <w:noProof/>
            <w:webHidden/>
          </w:rPr>
          <w:tab/>
        </w:r>
        <w:r w:rsidR="00A32A55">
          <w:rPr>
            <w:noProof/>
            <w:webHidden/>
          </w:rPr>
          <w:fldChar w:fldCharType="begin"/>
        </w:r>
        <w:r w:rsidR="00CE3BFF">
          <w:rPr>
            <w:noProof/>
            <w:webHidden/>
          </w:rPr>
          <w:instrText xml:space="preserve"> PAGEREF _Toc39189028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29" w:history="1">
        <w:r w:rsidR="00CE3BFF" w:rsidRPr="00645D05">
          <w:rPr>
            <w:rStyle w:val="ab"/>
            <w:noProof/>
          </w:rPr>
          <w:t>4.1</w:t>
        </w:r>
        <w:r w:rsidR="00CE3BFF" w:rsidRPr="00645D05">
          <w:rPr>
            <w:rStyle w:val="ab"/>
            <w:rFonts w:hint="eastAsia"/>
            <w:noProof/>
          </w:rPr>
          <w:t>数据库安装</w:t>
        </w:r>
        <w:r w:rsidR="00CE3BFF">
          <w:rPr>
            <w:noProof/>
            <w:webHidden/>
          </w:rPr>
          <w:tab/>
        </w:r>
        <w:r w:rsidR="00A32A55">
          <w:rPr>
            <w:noProof/>
            <w:webHidden/>
          </w:rPr>
          <w:fldChar w:fldCharType="begin"/>
        </w:r>
        <w:r w:rsidR="00CE3BFF">
          <w:rPr>
            <w:noProof/>
            <w:webHidden/>
          </w:rPr>
          <w:instrText xml:space="preserve"> PAGEREF _Toc39189029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0" w:history="1">
        <w:r w:rsidR="00CE3BFF" w:rsidRPr="00645D05">
          <w:rPr>
            <w:rStyle w:val="ab"/>
            <w:noProof/>
          </w:rPr>
          <w:t xml:space="preserve">4.1.1  </w:t>
        </w:r>
        <w:r w:rsidR="00CE3BFF" w:rsidRPr="00645D05">
          <w:rPr>
            <w:rStyle w:val="ab"/>
            <w:rFonts w:hint="eastAsia"/>
            <w:noProof/>
          </w:rPr>
          <w:t>安装数据库</w:t>
        </w:r>
        <w:r w:rsidR="00CE3BFF">
          <w:rPr>
            <w:noProof/>
            <w:webHidden/>
          </w:rPr>
          <w:tab/>
        </w:r>
        <w:r w:rsidR="00A32A55">
          <w:rPr>
            <w:noProof/>
            <w:webHidden/>
          </w:rPr>
          <w:fldChar w:fldCharType="begin"/>
        </w:r>
        <w:r w:rsidR="00CE3BFF">
          <w:rPr>
            <w:noProof/>
            <w:webHidden/>
          </w:rPr>
          <w:instrText xml:space="preserve"> PAGEREF _Toc39189030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31" w:history="1">
        <w:r w:rsidR="00CE3BFF" w:rsidRPr="00645D05">
          <w:rPr>
            <w:rStyle w:val="ab"/>
            <w:noProof/>
          </w:rPr>
          <w:t xml:space="preserve">4.2  </w:t>
        </w:r>
        <w:r w:rsidR="00CE3BFF" w:rsidRPr="00645D05">
          <w:rPr>
            <w:rStyle w:val="ab"/>
            <w:rFonts w:hint="eastAsia"/>
            <w:noProof/>
          </w:rPr>
          <w:t>开发工具安装及环境变量的配置</w:t>
        </w:r>
        <w:r w:rsidR="00CE3BFF">
          <w:rPr>
            <w:noProof/>
            <w:webHidden/>
          </w:rPr>
          <w:tab/>
        </w:r>
        <w:r w:rsidR="00A32A55">
          <w:rPr>
            <w:noProof/>
            <w:webHidden/>
          </w:rPr>
          <w:fldChar w:fldCharType="begin"/>
        </w:r>
        <w:r w:rsidR="00CE3BFF">
          <w:rPr>
            <w:noProof/>
            <w:webHidden/>
          </w:rPr>
          <w:instrText xml:space="preserve"> PAGEREF _Toc39189031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2" w:history="1">
        <w:r w:rsidR="00CE3BFF" w:rsidRPr="00645D05">
          <w:rPr>
            <w:rStyle w:val="ab"/>
            <w:noProof/>
          </w:rPr>
          <w:t xml:space="preserve">4.2.1  </w:t>
        </w:r>
        <w:r w:rsidR="00CE3BFF" w:rsidRPr="00645D05">
          <w:rPr>
            <w:rStyle w:val="ab"/>
            <w:rFonts w:hint="eastAsia"/>
            <w:noProof/>
          </w:rPr>
          <w:t>安装</w:t>
        </w:r>
        <w:r w:rsidR="00CE3BFF" w:rsidRPr="00645D05">
          <w:rPr>
            <w:rStyle w:val="ab"/>
            <w:noProof/>
          </w:rPr>
          <w:t>Idea</w:t>
        </w:r>
        <w:r w:rsidR="00CE3BFF">
          <w:rPr>
            <w:noProof/>
            <w:webHidden/>
          </w:rPr>
          <w:tab/>
        </w:r>
        <w:r w:rsidR="00A32A55">
          <w:rPr>
            <w:noProof/>
            <w:webHidden/>
          </w:rPr>
          <w:fldChar w:fldCharType="begin"/>
        </w:r>
        <w:r w:rsidR="00CE3BFF">
          <w:rPr>
            <w:noProof/>
            <w:webHidden/>
          </w:rPr>
          <w:instrText xml:space="preserve"> PAGEREF _Toc39189032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3" w:history="1">
        <w:r w:rsidR="00CE3BFF" w:rsidRPr="00645D05">
          <w:rPr>
            <w:rStyle w:val="ab"/>
            <w:noProof/>
          </w:rPr>
          <w:t>4.2.2  JDK</w:t>
        </w:r>
        <w:r w:rsidR="00CE3BFF" w:rsidRPr="00645D05">
          <w:rPr>
            <w:rStyle w:val="ab"/>
            <w:rFonts w:hint="eastAsia"/>
            <w:noProof/>
          </w:rPr>
          <w:t>安装与环境变量配置</w:t>
        </w:r>
        <w:r w:rsidR="00CE3BFF">
          <w:rPr>
            <w:noProof/>
            <w:webHidden/>
          </w:rPr>
          <w:tab/>
        </w:r>
        <w:r w:rsidR="00A32A55">
          <w:rPr>
            <w:noProof/>
            <w:webHidden/>
          </w:rPr>
          <w:fldChar w:fldCharType="begin"/>
        </w:r>
        <w:r w:rsidR="00CE3BFF">
          <w:rPr>
            <w:noProof/>
            <w:webHidden/>
          </w:rPr>
          <w:instrText xml:space="preserve"> PAGEREF _Toc39189033 \h </w:instrText>
        </w:r>
        <w:r w:rsidR="00A32A55">
          <w:rPr>
            <w:noProof/>
            <w:webHidden/>
          </w:rPr>
        </w:r>
        <w:r w:rsidR="00A32A55">
          <w:rPr>
            <w:noProof/>
            <w:webHidden/>
          </w:rPr>
          <w:fldChar w:fldCharType="separate"/>
        </w:r>
        <w:r w:rsidR="00CE3BFF">
          <w:rPr>
            <w:noProof/>
            <w:webHidden/>
          </w:rPr>
          <w:t>15</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4" w:history="1">
        <w:r w:rsidR="00CE3BFF" w:rsidRPr="00645D05">
          <w:rPr>
            <w:rStyle w:val="ab"/>
            <w:noProof/>
          </w:rPr>
          <w:t>4.2.3  Navicat Premium</w:t>
        </w:r>
        <w:r w:rsidR="00CE3BFF" w:rsidRPr="00645D05">
          <w:rPr>
            <w:rStyle w:val="ab"/>
            <w:rFonts w:hint="eastAsia"/>
            <w:noProof/>
          </w:rPr>
          <w:t>安装</w:t>
        </w:r>
        <w:r w:rsidR="00CE3BFF">
          <w:rPr>
            <w:noProof/>
            <w:webHidden/>
          </w:rPr>
          <w:tab/>
        </w:r>
        <w:r w:rsidR="00A32A55">
          <w:rPr>
            <w:noProof/>
            <w:webHidden/>
          </w:rPr>
          <w:fldChar w:fldCharType="begin"/>
        </w:r>
        <w:r w:rsidR="00CE3BFF">
          <w:rPr>
            <w:noProof/>
            <w:webHidden/>
          </w:rPr>
          <w:instrText xml:space="preserve"> PAGEREF _Toc39189034 \h </w:instrText>
        </w:r>
        <w:r w:rsidR="00A32A55">
          <w:rPr>
            <w:noProof/>
            <w:webHidden/>
          </w:rPr>
        </w:r>
        <w:r w:rsidR="00A32A55">
          <w:rPr>
            <w:noProof/>
            <w:webHidden/>
          </w:rPr>
          <w:fldChar w:fldCharType="separate"/>
        </w:r>
        <w:r w:rsidR="00CE3BFF">
          <w:rPr>
            <w:noProof/>
            <w:webHidden/>
          </w:rPr>
          <w:t>16</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5" w:history="1">
        <w:r w:rsidR="00CE3BFF" w:rsidRPr="00645D05">
          <w:rPr>
            <w:rStyle w:val="ab"/>
            <w:noProof/>
          </w:rPr>
          <w:t>4.2.4  VsCode</w:t>
        </w:r>
        <w:r w:rsidR="00CE3BFF" w:rsidRPr="00645D05">
          <w:rPr>
            <w:rStyle w:val="ab"/>
            <w:rFonts w:hint="eastAsia"/>
            <w:noProof/>
          </w:rPr>
          <w:t>安装</w:t>
        </w:r>
        <w:r w:rsidR="00CE3BFF">
          <w:rPr>
            <w:noProof/>
            <w:webHidden/>
          </w:rPr>
          <w:tab/>
        </w:r>
        <w:r w:rsidR="00A32A55">
          <w:rPr>
            <w:noProof/>
            <w:webHidden/>
          </w:rPr>
          <w:fldChar w:fldCharType="begin"/>
        </w:r>
        <w:r w:rsidR="00CE3BFF">
          <w:rPr>
            <w:noProof/>
            <w:webHidden/>
          </w:rPr>
          <w:instrText xml:space="preserve"> PAGEREF _Toc39189035 \h </w:instrText>
        </w:r>
        <w:r w:rsidR="00A32A55">
          <w:rPr>
            <w:noProof/>
            <w:webHidden/>
          </w:rPr>
        </w:r>
        <w:r w:rsidR="00A32A55">
          <w:rPr>
            <w:noProof/>
            <w:webHidden/>
          </w:rPr>
          <w:fldChar w:fldCharType="separate"/>
        </w:r>
        <w:r w:rsidR="00CE3BFF">
          <w:rPr>
            <w:noProof/>
            <w:webHidden/>
          </w:rPr>
          <w:t>16</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36" w:history="1">
        <w:r w:rsidR="00CE3BFF" w:rsidRPr="00645D05">
          <w:rPr>
            <w:rStyle w:val="ab"/>
            <w:noProof/>
          </w:rPr>
          <w:t xml:space="preserve">5  </w:t>
        </w:r>
        <w:r w:rsidR="00CE3BFF" w:rsidRPr="00645D05">
          <w:rPr>
            <w:rStyle w:val="ab"/>
            <w:rFonts w:hint="eastAsia"/>
            <w:noProof/>
          </w:rPr>
          <w:t>系统设计与实现</w:t>
        </w:r>
        <w:r w:rsidR="00CE3BFF">
          <w:rPr>
            <w:noProof/>
            <w:webHidden/>
          </w:rPr>
          <w:tab/>
        </w:r>
        <w:r w:rsidR="00A32A55">
          <w:rPr>
            <w:noProof/>
            <w:webHidden/>
          </w:rPr>
          <w:fldChar w:fldCharType="begin"/>
        </w:r>
        <w:r w:rsidR="00CE3BFF">
          <w:rPr>
            <w:noProof/>
            <w:webHidden/>
          </w:rPr>
          <w:instrText xml:space="preserve"> PAGEREF _Toc39189036 \h </w:instrText>
        </w:r>
        <w:r w:rsidR="00A32A55">
          <w:rPr>
            <w:noProof/>
            <w:webHidden/>
          </w:rPr>
        </w:r>
        <w:r w:rsidR="00A32A55">
          <w:rPr>
            <w:noProof/>
            <w:webHidden/>
          </w:rPr>
          <w:fldChar w:fldCharType="separate"/>
        </w:r>
        <w:r w:rsidR="00CE3BFF">
          <w:rPr>
            <w:noProof/>
            <w:webHidden/>
          </w:rPr>
          <w:t>17</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37" w:history="1">
        <w:r w:rsidR="00CE3BFF" w:rsidRPr="00645D05">
          <w:rPr>
            <w:rStyle w:val="ab"/>
            <w:noProof/>
          </w:rPr>
          <w:t xml:space="preserve">5.1  </w:t>
        </w:r>
        <w:r w:rsidR="00CE3BFF" w:rsidRPr="00645D05">
          <w:rPr>
            <w:rStyle w:val="ab"/>
            <w:rFonts w:hint="eastAsia"/>
            <w:noProof/>
          </w:rPr>
          <w:t>数据库的实现</w:t>
        </w:r>
        <w:r w:rsidR="00CE3BFF">
          <w:rPr>
            <w:noProof/>
            <w:webHidden/>
          </w:rPr>
          <w:tab/>
        </w:r>
        <w:r w:rsidR="00A32A55">
          <w:rPr>
            <w:noProof/>
            <w:webHidden/>
          </w:rPr>
          <w:fldChar w:fldCharType="begin"/>
        </w:r>
        <w:r w:rsidR="00CE3BFF">
          <w:rPr>
            <w:noProof/>
            <w:webHidden/>
          </w:rPr>
          <w:instrText xml:space="preserve"> PAGEREF _Toc39189037 \h </w:instrText>
        </w:r>
        <w:r w:rsidR="00A32A55">
          <w:rPr>
            <w:noProof/>
            <w:webHidden/>
          </w:rPr>
        </w:r>
        <w:r w:rsidR="00A32A55">
          <w:rPr>
            <w:noProof/>
            <w:webHidden/>
          </w:rPr>
          <w:fldChar w:fldCharType="separate"/>
        </w:r>
        <w:r w:rsidR="00CE3BFF">
          <w:rPr>
            <w:noProof/>
            <w:webHidden/>
          </w:rPr>
          <w:t>17</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38" w:history="1">
        <w:r w:rsidR="00CE3BFF" w:rsidRPr="00645D05">
          <w:rPr>
            <w:rStyle w:val="ab"/>
            <w:noProof/>
          </w:rPr>
          <w:t xml:space="preserve">5.2  </w:t>
        </w:r>
        <w:r w:rsidR="00CE3BFF" w:rsidRPr="00645D05">
          <w:rPr>
            <w:rStyle w:val="ab"/>
            <w:rFonts w:hint="eastAsia"/>
            <w:noProof/>
          </w:rPr>
          <w:t>功能模块的设计与实现</w:t>
        </w:r>
        <w:r w:rsidR="00CE3BFF">
          <w:rPr>
            <w:noProof/>
            <w:webHidden/>
          </w:rPr>
          <w:tab/>
        </w:r>
        <w:r w:rsidR="00A32A55">
          <w:rPr>
            <w:noProof/>
            <w:webHidden/>
          </w:rPr>
          <w:fldChar w:fldCharType="begin"/>
        </w:r>
        <w:r w:rsidR="00CE3BFF">
          <w:rPr>
            <w:noProof/>
            <w:webHidden/>
          </w:rPr>
          <w:instrText xml:space="preserve"> PAGEREF _Toc39189038 \h </w:instrText>
        </w:r>
        <w:r w:rsidR="00A32A55">
          <w:rPr>
            <w:noProof/>
            <w:webHidden/>
          </w:rPr>
        </w:r>
        <w:r w:rsidR="00A32A55">
          <w:rPr>
            <w:noProof/>
            <w:webHidden/>
          </w:rPr>
          <w:fldChar w:fldCharType="separate"/>
        </w:r>
        <w:r w:rsidR="00CE3BFF">
          <w:rPr>
            <w:noProof/>
            <w:webHidden/>
          </w:rPr>
          <w:t>17</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39" w:history="1">
        <w:r w:rsidR="00CE3BFF" w:rsidRPr="00645D05">
          <w:rPr>
            <w:rStyle w:val="ab"/>
            <w:noProof/>
          </w:rPr>
          <w:t xml:space="preserve">5.2.1 </w:t>
        </w:r>
        <w:r w:rsidR="00CE3BFF" w:rsidRPr="00645D05">
          <w:rPr>
            <w:rStyle w:val="ab"/>
            <w:rFonts w:hint="eastAsia"/>
            <w:noProof/>
          </w:rPr>
          <w:t>用户登录</w:t>
        </w:r>
        <w:r w:rsidR="00CE3BFF">
          <w:rPr>
            <w:noProof/>
            <w:webHidden/>
          </w:rPr>
          <w:tab/>
        </w:r>
        <w:r w:rsidR="00A32A55">
          <w:rPr>
            <w:noProof/>
            <w:webHidden/>
          </w:rPr>
          <w:fldChar w:fldCharType="begin"/>
        </w:r>
        <w:r w:rsidR="00CE3BFF">
          <w:rPr>
            <w:noProof/>
            <w:webHidden/>
          </w:rPr>
          <w:instrText xml:space="preserve"> PAGEREF _Toc39189039 \h </w:instrText>
        </w:r>
        <w:r w:rsidR="00A32A55">
          <w:rPr>
            <w:noProof/>
            <w:webHidden/>
          </w:rPr>
        </w:r>
        <w:r w:rsidR="00A32A55">
          <w:rPr>
            <w:noProof/>
            <w:webHidden/>
          </w:rPr>
          <w:fldChar w:fldCharType="separate"/>
        </w:r>
        <w:r w:rsidR="00CE3BFF">
          <w:rPr>
            <w:noProof/>
            <w:webHidden/>
          </w:rPr>
          <w:t>17</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0" w:history="1">
        <w:r w:rsidR="00CE3BFF" w:rsidRPr="00645D05">
          <w:rPr>
            <w:rStyle w:val="ab"/>
            <w:noProof/>
          </w:rPr>
          <w:t xml:space="preserve">5.2.2 </w:t>
        </w:r>
        <w:r w:rsidR="00CE3BFF" w:rsidRPr="00645D05">
          <w:rPr>
            <w:rStyle w:val="ab"/>
            <w:rFonts w:hint="eastAsia"/>
            <w:noProof/>
          </w:rPr>
          <w:t>修改密码</w:t>
        </w:r>
        <w:r w:rsidR="00CE3BFF">
          <w:rPr>
            <w:noProof/>
            <w:webHidden/>
          </w:rPr>
          <w:tab/>
        </w:r>
        <w:r w:rsidR="00A32A55">
          <w:rPr>
            <w:noProof/>
            <w:webHidden/>
          </w:rPr>
          <w:fldChar w:fldCharType="begin"/>
        </w:r>
        <w:r w:rsidR="00CE3BFF">
          <w:rPr>
            <w:noProof/>
            <w:webHidden/>
          </w:rPr>
          <w:instrText xml:space="preserve"> PAGEREF _Toc39189040 \h </w:instrText>
        </w:r>
        <w:r w:rsidR="00A32A55">
          <w:rPr>
            <w:noProof/>
            <w:webHidden/>
          </w:rPr>
        </w:r>
        <w:r w:rsidR="00A32A55">
          <w:rPr>
            <w:noProof/>
            <w:webHidden/>
          </w:rPr>
          <w:fldChar w:fldCharType="separate"/>
        </w:r>
        <w:r w:rsidR="00CE3BFF">
          <w:rPr>
            <w:noProof/>
            <w:webHidden/>
          </w:rPr>
          <w:t>18</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1" w:history="1">
        <w:r w:rsidR="00CE3BFF" w:rsidRPr="00645D05">
          <w:rPr>
            <w:rStyle w:val="ab"/>
            <w:noProof/>
          </w:rPr>
          <w:t xml:space="preserve">5.2.3  </w:t>
        </w:r>
        <w:r w:rsidR="00CE3BFF" w:rsidRPr="00645D05">
          <w:rPr>
            <w:rStyle w:val="ab"/>
            <w:rFonts w:hint="eastAsia"/>
            <w:noProof/>
          </w:rPr>
          <w:t>统计详情模块</w:t>
        </w:r>
        <w:r w:rsidR="00CE3BFF">
          <w:rPr>
            <w:noProof/>
            <w:webHidden/>
          </w:rPr>
          <w:tab/>
        </w:r>
        <w:r w:rsidR="00A32A55">
          <w:rPr>
            <w:noProof/>
            <w:webHidden/>
          </w:rPr>
          <w:fldChar w:fldCharType="begin"/>
        </w:r>
        <w:r w:rsidR="00CE3BFF">
          <w:rPr>
            <w:noProof/>
            <w:webHidden/>
          </w:rPr>
          <w:instrText xml:space="preserve"> PAGEREF _Toc39189041 \h </w:instrText>
        </w:r>
        <w:r w:rsidR="00A32A55">
          <w:rPr>
            <w:noProof/>
            <w:webHidden/>
          </w:rPr>
        </w:r>
        <w:r w:rsidR="00A32A55">
          <w:rPr>
            <w:noProof/>
            <w:webHidden/>
          </w:rPr>
          <w:fldChar w:fldCharType="separate"/>
        </w:r>
        <w:r w:rsidR="00CE3BFF">
          <w:rPr>
            <w:noProof/>
            <w:webHidden/>
          </w:rPr>
          <w:t>19</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2" w:history="1">
        <w:r w:rsidR="00CE3BFF" w:rsidRPr="00645D05">
          <w:rPr>
            <w:rStyle w:val="ab"/>
            <w:noProof/>
          </w:rPr>
          <w:t xml:space="preserve">5.2.4  </w:t>
        </w:r>
        <w:r w:rsidR="00CE3BFF" w:rsidRPr="00645D05">
          <w:rPr>
            <w:rStyle w:val="ab"/>
            <w:rFonts w:hint="eastAsia"/>
            <w:noProof/>
          </w:rPr>
          <w:t>消费管理模块</w:t>
        </w:r>
        <w:r w:rsidR="00CE3BFF">
          <w:rPr>
            <w:noProof/>
            <w:webHidden/>
          </w:rPr>
          <w:tab/>
        </w:r>
        <w:r w:rsidR="00A32A55">
          <w:rPr>
            <w:noProof/>
            <w:webHidden/>
          </w:rPr>
          <w:fldChar w:fldCharType="begin"/>
        </w:r>
        <w:r w:rsidR="00CE3BFF">
          <w:rPr>
            <w:noProof/>
            <w:webHidden/>
          </w:rPr>
          <w:instrText xml:space="preserve"> PAGEREF _Toc39189042 \h </w:instrText>
        </w:r>
        <w:r w:rsidR="00A32A55">
          <w:rPr>
            <w:noProof/>
            <w:webHidden/>
          </w:rPr>
        </w:r>
        <w:r w:rsidR="00A32A55">
          <w:rPr>
            <w:noProof/>
            <w:webHidden/>
          </w:rPr>
          <w:fldChar w:fldCharType="separate"/>
        </w:r>
        <w:r w:rsidR="00CE3BFF">
          <w:rPr>
            <w:noProof/>
            <w:webHidden/>
          </w:rPr>
          <w:t>21</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3" w:history="1">
        <w:r w:rsidR="00CE3BFF" w:rsidRPr="00645D05">
          <w:rPr>
            <w:rStyle w:val="ab"/>
            <w:noProof/>
          </w:rPr>
          <w:t xml:space="preserve">5.2.5  </w:t>
        </w:r>
        <w:r w:rsidR="00CE3BFF" w:rsidRPr="00645D05">
          <w:rPr>
            <w:rStyle w:val="ab"/>
            <w:rFonts w:hint="eastAsia"/>
            <w:noProof/>
          </w:rPr>
          <w:t>会员管理模块</w:t>
        </w:r>
        <w:r w:rsidR="00CE3BFF">
          <w:rPr>
            <w:noProof/>
            <w:webHidden/>
          </w:rPr>
          <w:tab/>
        </w:r>
        <w:r w:rsidR="00A32A55">
          <w:rPr>
            <w:noProof/>
            <w:webHidden/>
          </w:rPr>
          <w:fldChar w:fldCharType="begin"/>
        </w:r>
        <w:r w:rsidR="00CE3BFF">
          <w:rPr>
            <w:noProof/>
            <w:webHidden/>
          </w:rPr>
          <w:instrText xml:space="preserve"> PAGEREF _Toc39189043 \h </w:instrText>
        </w:r>
        <w:r w:rsidR="00A32A55">
          <w:rPr>
            <w:noProof/>
            <w:webHidden/>
          </w:rPr>
        </w:r>
        <w:r w:rsidR="00A32A55">
          <w:rPr>
            <w:noProof/>
            <w:webHidden/>
          </w:rPr>
          <w:fldChar w:fldCharType="separate"/>
        </w:r>
        <w:r w:rsidR="00CE3BFF">
          <w:rPr>
            <w:noProof/>
            <w:webHidden/>
          </w:rPr>
          <w:t>23</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4" w:history="1">
        <w:r w:rsidR="00CE3BFF" w:rsidRPr="00645D05">
          <w:rPr>
            <w:rStyle w:val="ab"/>
            <w:noProof/>
          </w:rPr>
          <w:t xml:space="preserve">5.2.6  </w:t>
        </w:r>
        <w:r w:rsidR="00CE3BFF" w:rsidRPr="00645D05">
          <w:rPr>
            <w:rStyle w:val="ab"/>
            <w:rFonts w:hint="eastAsia"/>
            <w:noProof/>
          </w:rPr>
          <w:t>人员管理模块</w:t>
        </w:r>
        <w:r w:rsidR="00CE3BFF">
          <w:rPr>
            <w:noProof/>
            <w:webHidden/>
          </w:rPr>
          <w:tab/>
        </w:r>
        <w:r w:rsidR="00A32A55">
          <w:rPr>
            <w:noProof/>
            <w:webHidden/>
          </w:rPr>
          <w:fldChar w:fldCharType="begin"/>
        </w:r>
        <w:r w:rsidR="00CE3BFF">
          <w:rPr>
            <w:noProof/>
            <w:webHidden/>
          </w:rPr>
          <w:instrText xml:space="preserve"> PAGEREF _Toc39189044 \h </w:instrText>
        </w:r>
        <w:r w:rsidR="00A32A55">
          <w:rPr>
            <w:noProof/>
            <w:webHidden/>
          </w:rPr>
        </w:r>
        <w:r w:rsidR="00A32A55">
          <w:rPr>
            <w:noProof/>
            <w:webHidden/>
          </w:rPr>
          <w:fldChar w:fldCharType="separate"/>
        </w:r>
        <w:r w:rsidR="00CE3BFF">
          <w:rPr>
            <w:noProof/>
            <w:webHidden/>
          </w:rPr>
          <w:t>24</w:t>
        </w:r>
        <w:r w:rsidR="00A32A55">
          <w:rPr>
            <w:noProof/>
            <w:webHidden/>
          </w:rPr>
          <w:fldChar w:fldCharType="end"/>
        </w:r>
      </w:hyperlink>
    </w:p>
    <w:p w:rsidR="00CE3BFF" w:rsidRDefault="00FB6A1B" w:rsidP="00CE3BFF">
      <w:pPr>
        <w:pStyle w:val="30"/>
        <w:tabs>
          <w:tab w:val="right" w:leader="dot" w:pos="8777"/>
        </w:tabs>
        <w:ind w:left="960"/>
        <w:rPr>
          <w:rFonts w:asciiTheme="minorHAnsi" w:eastAsiaTheme="minorEastAsia" w:hAnsiTheme="minorHAnsi" w:cstheme="minorBidi"/>
          <w:noProof/>
          <w:kern w:val="2"/>
          <w:sz w:val="21"/>
          <w:szCs w:val="22"/>
        </w:rPr>
      </w:pPr>
      <w:hyperlink w:anchor="_Toc39189045" w:history="1">
        <w:r w:rsidR="00CE3BFF" w:rsidRPr="00645D05">
          <w:rPr>
            <w:rStyle w:val="ab"/>
            <w:noProof/>
          </w:rPr>
          <w:t xml:space="preserve">5.2.7  </w:t>
        </w:r>
        <w:r w:rsidR="00CE3BFF" w:rsidRPr="00645D05">
          <w:rPr>
            <w:rStyle w:val="ab"/>
            <w:rFonts w:hint="eastAsia"/>
            <w:noProof/>
          </w:rPr>
          <w:t>库存管理模块</w:t>
        </w:r>
        <w:r w:rsidR="00CE3BFF">
          <w:rPr>
            <w:noProof/>
            <w:webHidden/>
          </w:rPr>
          <w:tab/>
        </w:r>
        <w:r w:rsidR="00A32A55">
          <w:rPr>
            <w:noProof/>
            <w:webHidden/>
          </w:rPr>
          <w:fldChar w:fldCharType="begin"/>
        </w:r>
        <w:r w:rsidR="00CE3BFF">
          <w:rPr>
            <w:noProof/>
            <w:webHidden/>
          </w:rPr>
          <w:instrText xml:space="preserve"> PAGEREF _Toc39189045 \h </w:instrText>
        </w:r>
        <w:r w:rsidR="00A32A55">
          <w:rPr>
            <w:noProof/>
            <w:webHidden/>
          </w:rPr>
        </w:r>
        <w:r w:rsidR="00A32A55">
          <w:rPr>
            <w:noProof/>
            <w:webHidden/>
          </w:rPr>
          <w:fldChar w:fldCharType="separate"/>
        </w:r>
        <w:r w:rsidR="00CE3BFF">
          <w:rPr>
            <w:noProof/>
            <w:webHidden/>
          </w:rPr>
          <w:t>26</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46" w:history="1">
        <w:r w:rsidR="00CE3BFF" w:rsidRPr="00645D05">
          <w:rPr>
            <w:rStyle w:val="ab"/>
            <w:noProof/>
          </w:rPr>
          <w:t xml:space="preserve">6  </w:t>
        </w:r>
        <w:r w:rsidR="00CE3BFF" w:rsidRPr="00645D05">
          <w:rPr>
            <w:rStyle w:val="ab"/>
            <w:rFonts w:hint="eastAsia"/>
            <w:noProof/>
          </w:rPr>
          <w:t>系统测试</w:t>
        </w:r>
        <w:r w:rsidR="00CE3BFF">
          <w:rPr>
            <w:noProof/>
            <w:webHidden/>
          </w:rPr>
          <w:tab/>
        </w:r>
        <w:r w:rsidR="00A32A55">
          <w:rPr>
            <w:noProof/>
            <w:webHidden/>
          </w:rPr>
          <w:fldChar w:fldCharType="begin"/>
        </w:r>
        <w:r w:rsidR="00CE3BFF">
          <w:rPr>
            <w:noProof/>
            <w:webHidden/>
          </w:rPr>
          <w:instrText xml:space="preserve"> PAGEREF _Toc39189046 \h </w:instrText>
        </w:r>
        <w:r w:rsidR="00A32A55">
          <w:rPr>
            <w:noProof/>
            <w:webHidden/>
          </w:rPr>
        </w:r>
        <w:r w:rsidR="00A32A55">
          <w:rPr>
            <w:noProof/>
            <w:webHidden/>
          </w:rPr>
          <w:fldChar w:fldCharType="separate"/>
        </w:r>
        <w:r w:rsidR="00CE3BFF">
          <w:rPr>
            <w:noProof/>
            <w:webHidden/>
          </w:rPr>
          <w:t>28</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47" w:history="1">
        <w:r w:rsidR="00CE3BFF" w:rsidRPr="00645D05">
          <w:rPr>
            <w:rStyle w:val="ab"/>
            <w:noProof/>
          </w:rPr>
          <w:t xml:space="preserve">6.1  </w:t>
        </w:r>
        <w:r w:rsidR="00CE3BFF" w:rsidRPr="00645D05">
          <w:rPr>
            <w:rStyle w:val="ab"/>
            <w:rFonts w:hint="eastAsia"/>
            <w:noProof/>
          </w:rPr>
          <w:t>系统测试</w:t>
        </w:r>
        <w:r w:rsidR="00CE3BFF">
          <w:rPr>
            <w:noProof/>
            <w:webHidden/>
          </w:rPr>
          <w:tab/>
        </w:r>
        <w:r w:rsidR="00A32A55">
          <w:rPr>
            <w:noProof/>
            <w:webHidden/>
          </w:rPr>
          <w:fldChar w:fldCharType="begin"/>
        </w:r>
        <w:r w:rsidR="00CE3BFF">
          <w:rPr>
            <w:noProof/>
            <w:webHidden/>
          </w:rPr>
          <w:instrText xml:space="preserve"> PAGEREF _Toc39189047 \h </w:instrText>
        </w:r>
        <w:r w:rsidR="00A32A55">
          <w:rPr>
            <w:noProof/>
            <w:webHidden/>
          </w:rPr>
        </w:r>
        <w:r w:rsidR="00A32A55">
          <w:rPr>
            <w:noProof/>
            <w:webHidden/>
          </w:rPr>
          <w:fldChar w:fldCharType="separate"/>
        </w:r>
        <w:r w:rsidR="00CE3BFF">
          <w:rPr>
            <w:noProof/>
            <w:webHidden/>
          </w:rPr>
          <w:t>28</w:t>
        </w:r>
        <w:r w:rsidR="00A32A55">
          <w:rPr>
            <w:noProof/>
            <w:webHidden/>
          </w:rPr>
          <w:fldChar w:fldCharType="end"/>
        </w:r>
      </w:hyperlink>
    </w:p>
    <w:p w:rsidR="00CE3BFF" w:rsidRDefault="00FB6A1B" w:rsidP="00CE3BFF">
      <w:pPr>
        <w:pStyle w:val="20"/>
        <w:tabs>
          <w:tab w:val="right" w:leader="dot" w:pos="8777"/>
        </w:tabs>
        <w:ind w:left="480"/>
        <w:rPr>
          <w:rFonts w:asciiTheme="minorHAnsi" w:eastAsiaTheme="minorEastAsia" w:hAnsiTheme="minorHAnsi" w:cstheme="minorBidi"/>
          <w:noProof/>
          <w:kern w:val="2"/>
          <w:sz w:val="21"/>
          <w:szCs w:val="22"/>
        </w:rPr>
      </w:pPr>
      <w:hyperlink w:anchor="_Toc39189048" w:history="1">
        <w:r w:rsidR="00CE3BFF" w:rsidRPr="00645D05">
          <w:rPr>
            <w:rStyle w:val="ab"/>
            <w:noProof/>
          </w:rPr>
          <w:t xml:space="preserve">6.2  </w:t>
        </w:r>
        <w:r w:rsidR="00CE3BFF" w:rsidRPr="00645D05">
          <w:rPr>
            <w:rStyle w:val="ab"/>
            <w:rFonts w:hint="eastAsia"/>
            <w:noProof/>
          </w:rPr>
          <w:t>测试发现的问题与改进</w:t>
        </w:r>
        <w:r w:rsidR="00CE3BFF">
          <w:rPr>
            <w:noProof/>
            <w:webHidden/>
          </w:rPr>
          <w:tab/>
        </w:r>
        <w:r w:rsidR="00A32A55">
          <w:rPr>
            <w:noProof/>
            <w:webHidden/>
          </w:rPr>
          <w:fldChar w:fldCharType="begin"/>
        </w:r>
        <w:r w:rsidR="00CE3BFF">
          <w:rPr>
            <w:noProof/>
            <w:webHidden/>
          </w:rPr>
          <w:instrText xml:space="preserve"> PAGEREF _Toc39189048 \h </w:instrText>
        </w:r>
        <w:r w:rsidR="00A32A55">
          <w:rPr>
            <w:noProof/>
            <w:webHidden/>
          </w:rPr>
        </w:r>
        <w:r w:rsidR="00A32A55">
          <w:rPr>
            <w:noProof/>
            <w:webHidden/>
          </w:rPr>
          <w:fldChar w:fldCharType="separate"/>
        </w:r>
        <w:r w:rsidR="00CE3BFF">
          <w:rPr>
            <w:noProof/>
            <w:webHidden/>
          </w:rPr>
          <w:t>29</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49" w:history="1">
        <w:r w:rsidR="00CE3BFF" w:rsidRPr="00645D05">
          <w:rPr>
            <w:rStyle w:val="ab"/>
            <w:rFonts w:hint="eastAsia"/>
            <w:noProof/>
          </w:rPr>
          <w:t>结</w:t>
        </w:r>
        <w:r w:rsidR="00CE3BFF" w:rsidRPr="00645D05">
          <w:rPr>
            <w:rStyle w:val="ab"/>
            <w:noProof/>
          </w:rPr>
          <w:t xml:space="preserve">    </w:t>
        </w:r>
        <w:r w:rsidR="00CE3BFF" w:rsidRPr="00645D05">
          <w:rPr>
            <w:rStyle w:val="ab"/>
            <w:rFonts w:hint="eastAsia"/>
            <w:noProof/>
          </w:rPr>
          <w:t>论</w:t>
        </w:r>
        <w:r w:rsidR="00CE3BFF">
          <w:rPr>
            <w:noProof/>
            <w:webHidden/>
          </w:rPr>
          <w:tab/>
        </w:r>
        <w:r w:rsidR="00A32A55">
          <w:rPr>
            <w:noProof/>
            <w:webHidden/>
          </w:rPr>
          <w:fldChar w:fldCharType="begin"/>
        </w:r>
        <w:r w:rsidR="00CE3BFF">
          <w:rPr>
            <w:noProof/>
            <w:webHidden/>
          </w:rPr>
          <w:instrText xml:space="preserve"> PAGEREF _Toc39189049 \h </w:instrText>
        </w:r>
        <w:r w:rsidR="00A32A55">
          <w:rPr>
            <w:noProof/>
            <w:webHidden/>
          </w:rPr>
        </w:r>
        <w:r w:rsidR="00A32A55">
          <w:rPr>
            <w:noProof/>
            <w:webHidden/>
          </w:rPr>
          <w:fldChar w:fldCharType="separate"/>
        </w:r>
        <w:r w:rsidR="00CE3BFF">
          <w:rPr>
            <w:noProof/>
            <w:webHidden/>
          </w:rPr>
          <w:t>32</w:t>
        </w:r>
        <w:r w:rsidR="00A32A55">
          <w:rPr>
            <w:noProof/>
            <w:webHidden/>
          </w:rPr>
          <w:fldChar w:fldCharType="end"/>
        </w:r>
      </w:hyperlink>
    </w:p>
    <w:p w:rsidR="00CE3BFF" w:rsidRDefault="00FB6A1B">
      <w:pPr>
        <w:pStyle w:val="10"/>
        <w:tabs>
          <w:tab w:val="right" w:leader="dot" w:pos="8777"/>
        </w:tabs>
        <w:rPr>
          <w:rFonts w:asciiTheme="minorHAnsi" w:eastAsiaTheme="minorEastAsia" w:hAnsiTheme="minorHAnsi" w:cstheme="minorBidi"/>
          <w:noProof/>
          <w:kern w:val="2"/>
          <w:sz w:val="21"/>
          <w:szCs w:val="22"/>
        </w:rPr>
      </w:pPr>
      <w:hyperlink w:anchor="_Toc39189050" w:history="1">
        <w:r w:rsidR="00CE3BFF" w:rsidRPr="00645D05">
          <w:rPr>
            <w:rStyle w:val="ab"/>
            <w:rFonts w:hint="eastAsia"/>
            <w:noProof/>
          </w:rPr>
          <w:t>参</w:t>
        </w:r>
        <w:r w:rsidR="00CE3BFF" w:rsidRPr="00645D05">
          <w:rPr>
            <w:rStyle w:val="ab"/>
            <w:noProof/>
          </w:rPr>
          <w:t xml:space="preserve"> </w:t>
        </w:r>
        <w:r w:rsidR="00CE3BFF" w:rsidRPr="00645D05">
          <w:rPr>
            <w:rStyle w:val="ab"/>
            <w:rFonts w:hint="eastAsia"/>
            <w:noProof/>
          </w:rPr>
          <w:t>考</w:t>
        </w:r>
        <w:r w:rsidR="00CE3BFF" w:rsidRPr="00645D05">
          <w:rPr>
            <w:rStyle w:val="ab"/>
            <w:noProof/>
          </w:rPr>
          <w:t xml:space="preserve"> </w:t>
        </w:r>
        <w:r w:rsidR="00CE3BFF" w:rsidRPr="00645D05">
          <w:rPr>
            <w:rStyle w:val="ab"/>
            <w:rFonts w:hint="eastAsia"/>
            <w:noProof/>
          </w:rPr>
          <w:t>文</w:t>
        </w:r>
        <w:r w:rsidR="00CE3BFF" w:rsidRPr="00645D05">
          <w:rPr>
            <w:rStyle w:val="ab"/>
            <w:noProof/>
          </w:rPr>
          <w:t xml:space="preserve"> </w:t>
        </w:r>
        <w:r w:rsidR="00CE3BFF" w:rsidRPr="00645D05">
          <w:rPr>
            <w:rStyle w:val="ab"/>
            <w:rFonts w:hint="eastAsia"/>
            <w:noProof/>
          </w:rPr>
          <w:t>献</w:t>
        </w:r>
        <w:r w:rsidR="00CE3BFF">
          <w:rPr>
            <w:noProof/>
            <w:webHidden/>
          </w:rPr>
          <w:tab/>
        </w:r>
        <w:r w:rsidR="00A32A55">
          <w:rPr>
            <w:noProof/>
            <w:webHidden/>
          </w:rPr>
          <w:fldChar w:fldCharType="begin"/>
        </w:r>
        <w:r w:rsidR="00CE3BFF">
          <w:rPr>
            <w:noProof/>
            <w:webHidden/>
          </w:rPr>
          <w:instrText xml:space="preserve"> PAGEREF _Toc39189050 \h </w:instrText>
        </w:r>
        <w:r w:rsidR="00A32A55">
          <w:rPr>
            <w:noProof/>
            <w:webHidden/>
          </w:rPr>
        </w:r>
        <w:r w:rsidR="00A32A55">
          <w:rPr>
            <w:noProof/>
            <w:webHidden/>
          </w:rPr>
          <w:fldChar w:fldCharType="separate"/>
        </w:r>
        <w:r w:rsidR="00CE3BFF">
          <w:rPr>
            <w:noProof/>
            <w:webHidden/>
          </w:rPr>
          <w:t>33</w:t>
        </w:r>
        <w:r w:rsidR="00A32A55">
          <w:rPr>
            <w:noProof/>
            <w:webHidden/>
          </w:rPr>
          <w:fldChar w:fldCharType="end"/>
        </w:r>
      </w:hyperlink>
    </w:p>
    <w:p w:rsidR="00CE3BFF" w:rsidRDefault="00FB6A1B" w:rsidP="00CE3BFF">
      <w:pPr>
        <w:pStyle w:val="10"/>
        <w:tabs>
          <w:tab w:val="right" w:leader="dot" w:pos="8777"/>
        </w:tabs>
        <w:rPr>
          <w:rFonts w:asciiTheme="minorHAnsi" w:eastAsiaTheme="minorEastAsia" w:hAnsiTheme="minorHAnsi" w:cstheme="minorBidi"/>
          <w:noProof/>
          <w:kern w:val="2"/>
          <w:sz w:val="21"/>
          <w:szCs w:val="22"/>
        </w:rPr>
      </w:pPr>
      <w:hyperlink w:anchor="_Toc39189051" w:history="1">
        <w:r w:rsidR="00CE3BFF" w:rsidRPr="00645D05">
          <w:rPr>
            <w:rStyle w:val="ab"/>
            <w:rFonts w:hint="eastAsia"/>
            <w:noProof/>
          </w:rPr>
          <w:t>附</w:t>
        </w:r>
        <w:r w:rsidR="00CE3BFF" w:rsidRPr="00645D05">
          <w:rPr>
            <w:rStyle w:val="ab"/>
            <w:noProof/>
          </w:rPr>
          <w:t xml:space="preserve">    </w:t>
        </w:r>
        <w:r w:rsidR="00CE3BFF" w:rsidRPr="00645D05">
          <w:rPr>
            <w:rStyle w:val="ab"/>
            <w:rFonts w:hint="eastAsia"/>
            <w:noProof/>
          </w:rPr>
          <w:t>录</w:t>
        </w:r>
        <w:r w:rsidR="00CE3BFF">
          <w:rPr>
            <w:noProof/>
            <w:webHidden/>
          </w:rPr>
          <w:tab/>
        </w:r>
        <w:r w:rsidR="00A32A55">
          <w:rPr>
            <w:noProof/>
            <w:webHidden/>
          </w:rPr>
          <w:fldChar w:fldCharType="begin"/>
        </w:r>
        <w:r w:rsidR="00CE3BFF">
          <w:rPr>
            <w:noProof/>
            <w:webHidden/>
          </w:rPr>
          <w:instrText xml:space="preserve"> PAGEREF _Toc39189051 \h </w:instrText>
        </w:r>
        <w:r w:rsidR="00A32A55">
          <w:rPr>
            <w:noProof/>
            <w:webHidden/>
          </w:rPr>
        </w:r>
        <w:r w:rsidR="00A32A55">
          <w:rPr>
            <w:noProof/>
            <w:webHidden/>
          </w:rPr>
          <w:fldChar w:fldCharType="separate"/>
        </w:r>
        <w:r w:rsidR="00CE3BFF">
          <w:rPr>
            <w:noProof/>
            <w:webHidden/>
          </w:rPr>
          <w:t>34</w:t>
        </w:r>
        <w:r w:rsidR="00A32A55">
          <w:rPr>
            <w:noProof/>
            <w:webHidden/>
          </w:rPr>
          <w:fldChar w:fldCharType="end"/>
        </w:r>
      </w:hyperlink>
    </w:p>
    <w:p w:rsidR="00D0540A" w:rsidRDefault="00A32A55">
      <w:pPr>
        <w:ind w:firstLine="480"/>
        <w:jc w:val="right"/>
        <w:sectPr w:rsidR="00D0540A">
          <w:pgSz w:w="11906" w:h="16838"/>
          <w:pgMar w:top="1440" w:right="1418" w:bottom="1440" w:left="1701" w:header="1418" w:footer="1134" w:gutter="0"/>
          <w:pgNumType w:fmt="upperRoman"/>
          <w:cols w:space="720"/>
          <w:docGrid w:linePitch="326" w:charSpace="-2048"/>
        </w:sectPr>
      </w:pPr>
      <w:r>
        <w:rPr>
          <w:rFonts w:ascii="宋体" w:hAnsi="宋体"/>
        </w:rPr>
        <w:fldChar w:fldCharType="end"/>
      </w:r>
    </w:p>
    <w:p w:rsidR="00D0540A" w:rsidRDefault="00941F0F">
      <w:pPr>
        <w:pStyle w:val="1"/>
      </w:pPr>
      <w:bookmarkStart w:id="6" w:name="_Toc39189005"/>
      <w:r>
        <w:rPr>
          <w:rFonts w:hint="eastAsia"/>
        </w:rPr>
        <w:lastRenderedPageBreak/>
        <w:t>1  绪论</w:t>
      </w:r>
      <w:bookmarkEnd w:id="6"/>
    </w:p>
    <w:p w:rsidR="00D0540A" w:rsidRPr="00380F29" w:rsidRDefault="00941F0F">
      <w:pPr>
        <w:pStyle w:val="2"/>
        <w:spacing w:before="120"/>
      </w:pPr>
      <w:bookmarkStart w:id="7" w:name="_Toc105563300"/>
      <w:bookmarkStart w:id="8" w:name="_Toc39189006"/>
      <w:r w:rsidRPr="00380F29">
        <w:rPr>
          <w:rFonts w:hint="eastAsia"/>
        </w:rPr>
        <w:t xml:space="preserve">1.1  </w:t>
      </w:r>
      <w:bookmarkEnd w:id="7"/>
      <w:r w:rsidRPr="00380F29">
        <w:rPr>
          <w:rFonts w:hint="eastAsia"/>
        </w:rPr>
        <w:t>选题背景</w:t>
      </w:r>
      <w:bookmarkEnd w:id="8"/>
    </w:p>
    <w:p w:rsidR="00D0540A" w:rsidRDefault="00204167">
      <w:pPr>
        <w:ind w:firstLineChars="200" w:firstLine="480"/>
        <w:rPr>
          <w:rFonts w:ascii="宋体" w:hAnsi="宋体" w:cs="宋体"/>
        </w:rPr>
      </w:pPr>
      <w:r>
        <w:rPr>
          <w:rFonts w:hint="eastAsia"/>
        </w:rPr>
        <w:t>美发行业在中国有着源远流长的历史，早在清朝就有剃头</w:t>
      </w:r>
      <w:r w:rsidR="004F2D5D">
        <w:rPr>
          <w:rFonts w:hint="eastAsia"/>
        </w:rPr>
        <w:t>的</w:t>
      </w:r>
      <w:r w:rsidR="00DA730D">
        <w:rPr>
          <w:rFonts w:hint="eastAsia"/>
        </w:rPr>
        <w:t>说法</w:t>
      </w:r>
      <w:r>
        <w:rPr>
          <w:rFonts w:hint="eastAsia"/>
        </w:rPr>
        <w:t>，到现在</w:t>
      </w:r>
      <w:r w:rsidR="004F2D5D">
        <w:rPr>
          <w:rFonts w:hint="eastAsia"/>
        </w:rPr>
        <w:t>演变</w:t>
      </w:r>
      <w:r>
        <w:rPr>
          <w:rFonts w:hint="eastAsia"/>
        </w:rPr>
        <w:t>成我们如今的理发、发型设计、美发。</w:t>
      </w:r>
      <w:r w:rsidR="00362668">
        <w:rPr>
          <w:rFonts w:hint="eastAsia"/>
        </w:rPr>
        <w:t>虽然面对长久的发展历史，但是</w:t>
      </w:r>
      <w:r w:rsidR="00DA730D">
        <w:rPr>
          <w:rFonts w:hint="eastAsia"/>
        </w:rPr>
        <w:t>在信息化的现代，相对于</w:t>
      </w:r>
      <w:r w:rsidR="004F2D5D">
        <w:rPr>
          <w:rFonts w:hint="eastAsia"/>
        </w:rPr>
        <w:t>国外</w:t>
      </w:r>
      <w:r w:rsidR="00DA730D">
        <w:rPr>
          <w:rFonts w:hint="eastAsia"/>
        </w:rPr>
        <w:t>，</w:t>
      </w:r>
      <w:r w:rsidR="00362668">
        <w:rPr>
          <w:rFonts w:hint="eastAsia"/>
        </w:rPr>
        <w:t>并</w:t>
      </w:r>
      <w:r w:rsidR="00DA730D">
        <w:rPr>
          <w:rFonts w:hint="eastAsia"/>
        </w:rPr>
        <w:t>没有全面实现</w:t>
      </w:r>
      <w:r w:rsidR="004F2D5D">
        <w:rPr>
          <w:rFonts w:hint="eastAsia"/>
        </w:rPr>
        <w:t>平台</w:t>
      </w:r>
      <w:r w:rsidR="00DA730D">
        <w:rPr>
          <w:rFonts w:hint="eastAsia"/>
        </w:rPr>
        <w:t>管理的自动化</w:t>
      </w:r>
      <w:r w:rsidR="004F2D5D">
        <w:rPr>
          <w:rFonts w:hint="eastAsia"/>
        </w:rPr>
        <w:t>、信息化</w:t>
      </w:r>
      <w:r w:rsidR="00DA730D">
        <w:rPr>
          <w:rFonts w:hint="eastAsia"/>
        </w:rPr>
        <w:t>。</w:t>
      </w:r>
      <w:r w:rsidR="00362668">
        <w:rPr>
          <w:rFonts w:hint="eastAsia"/>
        </w:rPr>
        <w:t>而</w:t>
      </w:r>
      <w:r w:rsidR="004F2D5D">
        <w:rPr>
          <w:rFonts w:hint="eastAsia"/>
        </w:rPr>
        <w:t>美发行业</w:t>
      </w:r>
      <w:r w:rsidR="00362668">
        <w:rPr>
          <w:rFonts w:hint="eastAsia"/>
        </w:rPr>
        <w:t>由于互联网技术</w:t>
      </w:r>
      <w:r w:rsidR="004F2D5D">
        <w:rPr>
          <w:rFonts w:hint="eastAsia"/>
        </w:rPr>
        <w:t>的介入</w:t>
      </w:r>
      <w:r w:rsidR="00CD13D2">
        <w:rPr>
          <w:rFonts w:hint="eastAsia"/>
        </w:rPr>
        <w:t>，使得</w:t>
      </w:r>
      <w:r w:rsidR="00362668">
        <w:rPr>
          <w:rFonts w:hint="eastAsia"/>
        </w:rPr>
        <w:t>越来越多的新型</w:t>
      </w:r>
      <w:r w:rsidR="00CD13D2">
        <w:rPr>
          <w:rFonts w:hint="eastAsia"/>
        </w:rPr>
        <w:t>技术</w:t>
      </w:r>
      <w:r w:rsidR="00362668">
        <w:rPr>
          <w:rFonts w:hint="eastAsia"/>
        </w:rPr>
        <w:t>浮出水面</w:t>
      </w:r>
      <w:r w:rsidR="00CD13D2">
        <w:rPr>
          <w:rFonts w:hint="eastAsia"/>
        </w:rPr>
        <w:t>。</w:t>
      </w:r>
      <w:r w:rsidR="00362668">
        <w:rPr>
          <w:rFonts w:hint="eastAsia"/>
        </w:rPr>
        <w:t>在如此背景下一个</w:t>
      </w:r>
      <w:r w:rsidR="00F23676">
        <w:rPr>
          <w:rFonts w:hint="eastAsia"/>
        </w:rPr>
        <w:t>高质量</w:t>
      </w:r>
      <w:r w:rsidR="00362668">
        <w:rPr>
          <w:rFonts w:hint="eastAsia"/>
        </w:rPr>
        <w:t>的美发管理系统的性能高低，</w:t>
      </w:r>
      <w:r w:rsidR="00F23676">
        <w:rPr>
          <w:rFonts w:hint="eastAsia"/>
        </w:rPr>
        <w:t>操作是否简便，是否可以直观的观察到盈利情况，是否可以实现自动化管理便成为重中之重。系统既要前台简洁，还需要后台处理大量的逻辑，并且还有很多功能。如果没有一个准确的、简洁的</w:t>
      </w:r>
      <w:r w:rsidR="00A10B44">
        <w:rPr>
          <w:rFonts w:hint="eastAsia"/>
        </w:rPr>
        <w:t>系统，仅仅依靠人工操作，不仅效率低而且容易出差错。</w:t>
      </w:r>
      <w:r w:rsidR="00227BD6">
        <w:rPr>
          <w:rFonts w:hint="eastAsia"/>
        </w:rPr>
        <w:t>而发展迅速的时代，人们对视觉要求也逐渐增高。</w:t>
      </w:r>
      <w:r w:rsidR="000902CA">
        <w:rPr>
          <w:rFonts w:hint="eastAsia"/>
        </w:rPr>
        <w:t>面对如此激烈的竞争市场，采用</w:t>
      </w:r>
      <w:r w:rsidR="00227BD6">
        <w:rPr>
          <w:rFonts w:hint="eastAsia"/>
        </w:rPr>
        <w:t>美观、</w:t>
      </w:r>
      <w:r w:rsidR="000902CA">
        <w:rPr>
          <w:rFonts w:hint="eastAsia"/>
        </w:rPr>
        <w:t>高效率的信息化管理系统更是赢家的选择。</w:t>
      </w:r>
    </w:p>
    <w:p w:rsidR="00D0540A" w:rsidRDefault="00941F0F">
      <w:pPr>
        <w:pStyle w:val="2"/>
        <w:spacing w:before="120"/>
      </w:pPr>
      <w:bookmarkStart w:id="9" w:name="_Toc105563301"/>
      <w:bookmarkStart w:id="10" w:name="_Toc39189007"/>
      <w:r w:rsidRPr="00380F29">
        <w:rPr>
          <w:rFonts w:hint="eastAsia"/>
        </w:rPr>
        <w:t xml:space="preserve">1.2  </w:t>
      </w:r>
      <w:bookmarkEnd w:id="9"/>
      <w:r w:rsidRPr="00380F29">
        <w:rPr>
          <w:rFonts w:hint="eastAsia"/>
        </w:rPr>
        <w:t>课题研究的目的</w:t>
      </w:r>
      <w:bookmarkEnd w:id="10"/>
    </w:p>
    <w:p w:rsidR="00D0540A" w:rsidRDefault="00582746">
      <w:pPr>
        <w:ind w:firstLineChars="200" w:firstLine="480"/>
      </w:pPr>
      <w:r>
        <w:rPr>
          <w:rFonts w:hint="eastAsia"/>
        </w:rPr>
        <w:t>在互联网发达的时代，信息化管理逐渐走进美发行业，</w:t>
      </w:r>
      <w:commentRangeStart w:id="11"/>
      <w:r w:rsidR="00FF5CCC">
        <w:rPr>
          <w:rFonts w:hint="eastAsia"/>
        </w:rPr>
        <w:t>快节奏的生活使得人们厌恶日复一日做着繁琐而又复杂的操作，一款快捷的、高效率的、多功能的管理系统便直击眼球</w:t>
      </w:r>
      <w:r w:rsidR="00941F0F">
        <w:rPr>
          <w:rFonts w:hint="eastAsia"/>
        </w:rPr>
        <w:t>。</w:t>
      </w:r>
      <w:commentRangeEnd w:id="11"/>
      <w:r w:rsidR="00FB6A1B">
        <w:rPr>
          <w:rStyle w:val="af0"/>
        </w:rPr>
        <w:commentReference w:id="11"/>
      </w:r>
    </w:p>
    <w:p w:rsidR="006666D5" w:rsidRDefault="00FF5CCC" w:rsidP="0018254B">
      <w:pPr>
        <w:ind w:firstLineChars="200" w:firstLine="480"/>
      </w:pPr>
      <w:r>
        <w:rPr>
          <w:rFonts w:hint="eastAsia"/>
        </w:rPr>
        <w:t>本课题主要的目的就是简化理发店店长的管理工作，方便理发店店长直观的查看收益情况和员工的业绩，同时对于店员来说，提高收银效率</w:t>
      </w:r>
      <w:r w:rsidR="00D71EA6">
        <w:rPr>
          <w:rFonts w:hint="eastAsia"/>
        </w:rPr>
        <w:t>。使整个理发店实现信息化管理。</w:t>
      </w:r>
      <w:r w:rsidR="00227BD6">
        <w:rPr>
          <w:rFonts w:hint="eastAsia"/>
        </w:rPr>
        <w:t>美观简洁大气的画面又无形之中为工作人员带来了美好的心情。</w:t>
      </w:r>
    </w:p>
    <w:p w:rsidR="00D0540A" w:rsidRDefault="00941F0F" w:rsidP="006666D5">
      <w:pPr>
        <w:pStyle w:val="1"/>
        <w:rPr>
          <w:rFonts w:ascii="Times New Roman"/>
        </w:rPr>
      </w:pPr>
      <w:r>
        <w:br w:type="page"/>
      </w:r>
      <w:bookmarkStart w:id="12" w:name="_Toc39189008"/>
      <w:r w:rsidRPr="006666D5">
        <w:rPr>
          <w:rFonts w:hint="eastAsia"/>
        </w:rPr>
        <w:lastRenderedPageBreak/>
        <w:t>2  相关技术和工具</w:t>
      </w:r>
      <w:bookmarkEnd w:id="12"/>
    </w:p>
    <w:p w:rsidR="00D0540A" w:rsidRDefault="00941F0F">
      <w:pPr>
        <w:ind w:firstLineChars="200" w:firstLine="480"/>
        <w:rPr>
          <w:rFonts w:ascii="宋体" w:hAnsi="宋体" w:cs="宋体"/>
        </w:rPr>
      </w:pPr>
      <w:r>
        <w:rPr>
          <w:rFonts w:hint="eastAsia"/>
        </w:rPr>
        <w:t>一个优秀的项目从最开始需要考虑很多问题。例如，针对美酷理发店管理系统的需求和功能点，选择何种技术进行开发，选用何种开发工具进行编写代码，选用何种数据库来完成数据存储，这些问题都需要</w:t>
      </w:r>
      <w:del w:id="13" w:author="yyl" w:date="2020-05-01T15:55:00Z">
        <w:r w:rsidDel="00BD25E0">
          <w:rPr>
            <w:rFonts w:hint="eastAsia"/>
          </w:rPr>
          <w:delText>实际</w:delText>
        </w:r>
      </w:del>
      <w:r>
        <w:rPr>
          <w:rFonts w:hint="eastAsia"/>
        </w:rPr>
        <w:t>反复斟酌。而我们就需要在繁多的技术中找到最适合</w:t>
      </w:r>
      <w:commentRangeStart w:id="14"/>
      <w:r>
        <w:rPr>
          <w:rFonts w:hint="eastAsia"/>
        </w:rPr>
        <w:t>美酷理发店管理系统的</w:t>
      </w:r>
      <w:commentRangeEnd w:id="14"/>
      <w:r w:rsidR="00BD25E0">
        <w:rPr>
          <w:rStyle w:val="af0"/>
        </w:rPr>
        <w:commentReference w:id="14"/>
      </w:r>
      <w:r>
        <w:rPr>
          <w:rFonts w:hint="eastAsia"/>
        </w:rPr>
        <w:t>，在繁多的开发工具中，找到相对效率最高的编辑器，只有这样才可以让系统更有</w:t>
      </w:r>
      <w:commentRangeStart w:id="15"/>
      <w:r>
        <w:rPr>
          <w:rFonts w:hint="eastAsia"/>
        </w:rPr>
        <w:t>含金量</w:t>
      </w:r>
      <w:commentRangeEnd w:id="15"/>
      <w:r w:rsidR="00BD25E0">
        <w:rPr>
          <w:rStyle w:val="af0"/>
        </w:rPr>
        <w:commentReference w:id="15"/>
      </w:r>
      <w:r>
        <w:rPr>
          <w:rFonts w:hint="eastAsia"/>
        </w:rPr>
        <w:t>，更高效的运行，拥有更多的客户。</w:t>
      </w:r>
    </w:p>
    <w:p w:rsidR="00D0540A" w:rsidRDefault="00941F0F">
      <w:pPr>
        <w:pStyle w:val="2"/>
        <w:spacing w:before="120"/>
      </w:pPr>
      <w:bookmarkStart w:id="16" w:name="_Toc39189009"/>
      <w:r>
        <w:rPr>
          <w:rFonts w:hint="eastAsia"/>
        </w:rPr>
        <w:t>2.1  技术方面</w:t>
      </w:r>
      <w:bookmarkEnd w:id="16"/>
    </w:p>
    <w:p w:rsidR="00D0540A" w:rsidRDefault="00941F0F">
      <w:pPr>
        <w:ind w:firstLineChars="200" w:firstLine="480"/>
      </w:pPr>
      <w:del w:id="17" w:author="yyl" w:date="2020-05-01T16:04:00Z">
        <w:r w:rsidDel="00BD25E0">
          <w:delText>我们</w:delText>
        </w:r>
      </w:del>
      <w:r>
        <w:t>系统采用前后端分离的方式来实现项目的开发</w:t>
      </w:r>
      <w:r>
        <w:rPr>
          <w:rFonts w:hint="eastAsia"/>
        </w:rPr>
        <w:t>。前后端分离是当今时代项目开发发展的趋势，即前端页面通过</w:t>
      </w:r>
      <w:proofErr w:type="spellStart"/>
      <w:r>
        <w:rPr>
          <w:rFonts w:hint="eastAsia"/>
        </w:rPr>
        <w:t>ajax</w:t>
      </w:r>
      <w:proofErr w:type="spellEnd"/>
      <w:r>
        <w:rPr>
          <w:rFonts w:hint="eastAsia"/>
        </w:rPr>
        <w:t>调用后端的接口并使用</w:t>
      </w:r>
      <w:proofErr w:type="spellStart"/>
      <w:r>
        <w:rPr>
          <w:rFonts w:hint="eastAsia"/>
        </w:rPr>
        <w:t>json</w:t>
      </w:r>
      <w:proofErr w:type="spellEnd"/>
      <w:r>
        <w:rPr>
          <w:rFonts w:hint="eastAsia"/>
        </w:rPr>
        <w:t>数据进行交互。前后台关系如下图</w:t>
      </w:r>
      <w:r>
        <w:rPr>
          <w:rFonts w:hint="eastAsia"/>
        </w:rPr>
        <w:t>2.1</w:t>
      </w:r>
      <w:r>
        <w:rPr>
          <w:rFonts w:hint="eastAsia"/>
        </w:rPr>
        <w:t>所示：</w:t>
      </w:r>
    </w:p>
    <w:p w:rsidR="00D0540A" w:rsidRDefault="00D0540A">
      <w:pPr>
        <w:ind w:firstLineChars="200" w:firstLine="480"/>
      </w:pPr>
    </w:p>
    <w:p w:rsidR="00D0540A" w:rsidRDefault="00941F0F">
      <w:pPr>
        <w:ind w:firstLineChars="400" w:firstLine="960"/>
      </w:pPr>
      <w:r>
        <w:rPr>
          <w:rFonts w:hint="eastAsia"/>
          <w:noProof/>
        </w:rPr>
        <w:drawing>
          <wp:inline distT="0" distB="0" distL="0" distR="0">
            <wp:extent cx="4324350" cy="1847850"/>
            <wp:effectExtent l="0" t="0" r="0" b="0"/>
            <wp:docPr id="2" name="图片 1" descr="前后端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前后端关系.png"/>
                    <pic:cNvPicPr>
                      <a:picLocks noChangeAspect="1"/>
                    </pic:cNvPicPr>
                  </pic:nvPicPr>
                  <pic:blipFill>
                    <a:blip r:embed="rId19"/>
                    <a:stretch>
                      <a:fillRect/>
                    </a:stretch>
                  </pic:blipFill>
                  <pic:spPr>
                    <a:xfrm>
                      <a:off x="0" y="0"/>
                      <a:ext cx="4324350" cy="1847850"/>
                    </a:xfrm>
                    <a:prstGeom prst="rect">
                      <a:avLst/>
                    </a:prstGeom>
                  </pic:spPr>
                </pic:pic>
              </a:graphicData>
            </a:graphic>
          </wp:inline>
        </w:drawing>
      </w:r>
    </w:p>
    <w:p w:rsidR="00D0540A" w:rsidRDefault="00941F0F">
      <w:pPr>
        <w:ind w:firstLineChars="400" w:firstLine="840"/>
        <w:jc w:val="center"/>
      </w:pPr>
      <w:r>
        <w:rPr>
          <w:rFonts w:ascii="宋体" w:hAnsi="宋体" w:hint="eastAsia"/>
          <w:sz w:val="21"/>
          <w:szCs w:val="21"/>
        </w:rPr>
        <w:t xml:space="preserve">图2.1 </w:t>
      </w:r>
      <w:r>
        <w:rPr>
          <w:rFonts w:hint="eastAsia"/>
          <w:sz w:val="21"/>
          <w:szCs w:val="21"/>
        </w:rPr>
        <w:t>前后台关系</w:t>
      </w:r>
    </w:p>
    <w:p w:rsidR="00D0540A" w:rsidRDefault="00941F0F">
      <w:pPr>
        <w:ind w:firstLineChars="200" w:firstLine="480"/>
        <w:rPr>
          <w:rFonts w:ascii="Arial" w:hAnsi="Arial" w:cs="Arial"/>
          <w:color w:val="333333"/>
          <w:sz w:val="23"/>
          <w:szCs w:val="23"/>
          <w:shd w:val="clear" w:color="auto" w:fill="FFFFFF"/>
        </w:rPr>
      </w:pPr>
      <w:r>
        <w:rPr>
          <w:rFonts w:hint="eastAsia"/>
        </w:rPr>
        <w:t>而采用这种方式的</w:t>
      </w:r>
      <w:r>
        <w:rPr>
          <w:rFonts w:ascii="Arial" w:hAnsi="Arial" w:cs="Arial"/>
          <w:color w:val="333333"/>
          <w:sz w:val="23"/>
          <w:szCs w:val="23"/>
          <w:shd w:val="clear" w:color="auto" w:fill="FFFFFF"/>
        </w:rPr>
        <w:t>好处是</w:t>
      </w:r>
      <w:r>
        <w:rPr>
          <w:rFonts w:ascii="Arial" w:hAnsi="Arial" w:cs="Arial" w:hint="eastAsia"/>
          <w:color w:val="333333"/>
          <w:sz w:val="23"/>
          <w:szCs w:val="23"/>
          <w:shd w:val="clear" w:color="auto" w:fill="FFFFFF"/>
        </w:rPr>
        <w:t>：</w:t>
      </w:r>
    </w:p>
    <w:p w:rsidR="00D0540A" w:rsidRPr="004F1F8D" w:rsidRDefault="00941F0F" w:rsidP="004C3D5E">
      <w:pPr>
        <w:numPr>
          <w:ilvl w:val="0"/>
          <w:numId w:val="8"/>
        </w:numPr>
        <w:ind w:left="0" w:firstLineChars="200" w:firstLine="480"/>
      </w:pPr>
      <w:r w:rsidRPr="004F1F8D">
        <w:t>数据的处理可以放到前台完成</w:t>
      </w:r>
      <w:r w:rsidRPr="004F1F8D">
        <w:rPr>
          <w:rFonts w:hint="eastAsia"/>
        </w:rPr>
        <w:t>，</w:t>
      </w:r>
      <w:r w:rsidRPr="004F1F8D">
        <w:t>这样可以大大地降低服务器的压力</w:t>
      </w:r>
      <w:r w:rsidRPr="004F1F8D">
        <w:rPr>
          <w:rFonts w:hint="eastAsia"/>
        </w:rPr>
        <w:t>；</w:t>
      </w:r>
    </w:p>
    <w:p w:rsidR="00D0540A" w:rsidRDefault="00941F0F" w:rsidP="004C3D5E">
      <w:pPr>
        <w:numPr>
          <w:ilvl w:val="0"/>
          <w:numId w:val="8"/>
        </w:numPr>
        <w:ind w:left="0" w:firstLineChars="200" w:firstLine="480"/>
      </w:pPr>
      <w:r w:rsidRPr="004F1F8D">
        <w:t>后台报错不会直接反映到前台，这样错误的接收相对来说比较友好</w:t>
      </w:r>
      <w:r w:rsidRPr="004F1F8D">
        <w:rPr>
          <w:rFonts w:hint="eastAsia"/>
        </w:rPr>
        <w:t>；</w:t>
      </w:r>
    </w:p>
    <w:p w:rsidR="00D0540A" w:rsidRDefault="00941F0F" w:rsidP="004C3D5E">
      <w:pPr>
        <w:numPr>
          <w:ilvl w:val="0"/>
          <w:numId w:val="8"/>
        </w:numPr>
        <w:ind w:left="0" w:firstLineChars="200" w:firstLine="480"/>
      </w:pPr>
      <w:r>
        <w:rPr>
          <w:rFonts w:hint="eastAsia"/>
        </w:rPr>
        <w:t>前后台的职责清晰，可维护性比较高。</w:t>
      </w:r>
    </w:p>
    <w:p w:rsidR="000A6A55" w:rsidRPr="000A6A55" w:rsidRDefault="000A6A55" w:rsidP="00FB6A1B">
      <w:pPr>
        <w:pStyle w:val="af"/>
        <w:keepNext/>
        <w:keepLines/>
        <w:numPr>
          <w:ilvl w:val="0"/>
          <w:numId w:val="9"/>
        </w:numPr>
        <w:spacing w:beforeLines="50" w:before="120" w:line="360" w:lineRule="auto"/>
        <w:ind w:firstLineChars="0"/>
        <w:outlineLvl w:val="2"/>
        <w:rPr>
          <w:rFonts w:ascii="黑体" w:eastAsia="黑体"/>
          <w:bCs/>
          <w:vanish/>
          <w:szCs w:val="32"/>
        </w:rPr>
      </w:pPr>
      <w:bookmarkStart w:id="18" w:name="_Toc34836030"/>
      <w:bookmarkStart w:id="19" w:name="_Toc34836083"/>
      <w:bookmarkStart w:id="20" w:name="_Toc34899414"/>
      <w:bookmarkStart w:id="21" w:name="_Toc34925420"/>
      <w:bookmarkStart w:id="22" w:name="_Toc34927009"/>
      <w:bookmarkStart w:id="23" w:name="_Toc34927062"/>
      <w:bookmarkStart w:id="24" w:name="_Toc34927148"/>
      <w:bookmarkStart w:id="25" w:name="_Toc34927387"/>
      <w:bookmarkStart w:id="26" w:name="_Toc34997850"/>
      <w:bookmarkStart w:id="27" w:name="_Toc36919318"/>
      <w:bookmarkStart w:id="28" w:name="_Toc36919382"/>
      <w:bookmarkStart w:id="29" w:name="_Toc39189010"/>
      <w:bookmarkEnd w:id="18"/>
      <w:bookmarkEnd w:id="19"/>
      <w:bookmarkEnd w:id="20"/>
      <w:bookmarkEnd w:id="21"/>
      <w:bookmarkEnd w:id="22"/>
      <w:bookmarkEnd w:id="23"/>
      <w:bookmarkEnd w:id="24"/>
      <w:bookmarkEnd w:id="25"/>
      <w:bookmarkEnd w:id="26"/>
      <w:bookmarkEnd w:id="27"/>
      <w:bookmarkEnd w:id="28"/>
      <w:bookmarkEnd w:id="29"/>
    </w:p>
    <w:p w:rsidR="000A6A55" w:rsidRPr="000A6A55" w:rsidRDefault="000A6A55" w:rsidP="00FB6A1B">
      <w:pPr>
        <w:pStyle w:val="af"/>
        <w:keepNext/>
        <w:keepLines/>
        <w:numPr>
          <w:ilvl w:val="0"/>
          <w:numId w:val="9"/>
        </w:numPr>
        <w:spacing w:beforeLines="50" w:before="120" w:line="360" w:lineRule="auto"/>
        <w:ind w:firstLineChars="0"/>
        <w:outlineLvl w:val="2"/>
        <w:rPr>
          <w:rFonts w:ascii="黑体" w:eastAsia="黑体"/>
          <w:bCs/>
          <w:vanish/>
          <w:szCs w:val="32"/>
        </w:rPr>
      </w:pPr>
      <w:bookmarkStart w:id="30" w:name="_Toc34836031"/>
      <w:bookmarkStart w:id="31" w:name="_Toc34836084"/>
      <w:bookmarkStart w:id="32" w:name="_Toc34899415"/>
      <w:bookmarkStart w:id="33" w:name="_Toc34925421"/>
      <w:bookmarkStart w:id="34" w:name="_Toc34927010"/>
      <w:bookmarkStart w:id="35" w:name="_Toc34927063"/>
      <w:bookmarkStart w:id="36" w:name="_Toc34927149"/>
      <w:bookmarkStart w:id="37" w:name="_Toc34927388"/>
      <w:bookmarkStart w:id="38" w:name="_Toc34997851"/>
      <w:bookmarkStart w:id="39" w:name="_Toc36919319"/>
      <w:bookmarkStart w:id="40" w:name="_Toc36919383"/>
      <w:bookmarkStart w:id="41" w:name="_Toc39189011"/>
      <w:bookmarkEnd w:id="30"/>
      <w:bookmarkEnd w:id="31"/>
      <w:bookmarkEnd w:id="32"/>
      <w:bookmarkEnd w:id="33"/>
      <w:bookmarkEnd w:id="34"/>
      <w:bookmarkEnd w:id="35"/>
      <w:bookmarkEnd w:id="36"/>
      <w:bookmarkEnd w:id="37"/>
      <w:bookmarkEnd w:id="38"/>
      <w:bookmarkEnd w:id="39"/>
      <w:bookmarkEnd w:id="40"/>
      <w:bookmarkEnd w:id="41"/>
    </w:p>
    <w:p w:rsidR="000A6A55" w:rsidRPr="000A6A55" w:rsidRDefault="000A6A55" w:rsidP="00FB6A1B">
      <w:pPr>
        <w:pStyle w:val="af"/>
        <w:keepNext/>
        <w:keepLines/>
        <w:numPr>
          <w:ilvl w:val="1"/>
          <w:numId w:val="9"/>
        </w:numPr>
        <w:spacing w:beforeLines="50" w:before="120" w:line="360" w:lineRule="auto"/>
        <w:ind w:firstLineChars="0"/>
        <w:outlineLvl w:val="2"/>
        <w:rPr>
          <w:rFonts w:ascii="黑体" w:eastAsia="黑体"/>
          <w:bCs/>
          <w:vanish/>
          <w:szCs w:val="32"/>
        </w:rPr>
      </w:pPr>
      <w:bookmarkStart w:id="42" w:name="_Toc34836032"/>
      <w:bookmarkStart w:id="43" w:name="_Toc34836085"/>
      <w:bookmarkStart w:id="44" w:name="_Toc34899416"/>
      <w:bookmarkStart w:id="45" w:name="_Toc34925422"/>
      <w:bookmarkStart w:id="46" w:name="_Toc34927011"/>
      <w:bookmarkStart w:id="47" w:name="_Toc34927064"/>
      <w:bookmarkStart w:id="48" w:name="_Toc34927150"/>
      <w:bookmarkStart w:id="49" w:name="_Toc34927389"/>
      <w:bookmarkStart w:id="50" w:name="_Toc34997852"/>
      <w:bookmarkStart w:id="51" w:name="_Toc36919320"/>
      <w:bookmarkStart w:id="52" w:name="_Toc36919384"/>
      <w:bookmarkStart w:id="53" w:name="_Toc39189012"/>
      <w:bookmarkEnd w:id="42"/>
      <w:bookmarkEnd w:id="43"/>
      <w:bookmarkEnd w:id="44"/>
      <w:bookmarkEnd w:id="45"/>
      <w:bookmarkEnd w:id="46"/>
      <w:bookmarkEnd w:id="47"/>
      <w:bookmarkEnd w:id="48"/>
      <w:bookmarkEnd w:id="49"/>
      <w:bookmarkEnd w:id="50"/>
      <w:bookmarkEnd w:id="51"/>
      <w:bookmarkEnd w:id="52"/>
      <w:bookmarkEnd w:id="53"/>
    </w:p>
    <w:p w:rsidR="000A6A55" w:rsidRDefault="001B0411" w:rsidP="0063386F">
      <w:pPr>
        <w:pStyle w:val="3"/>
        <w:spacing w:before="120"/>
      </w:pPr>
      <w:bookmarkStart w:id="54" w:name="_Toc309644412"/>
      <w:bookmarkStart w:id="55" w:name="_Toc39189013"/>
      <w:r>
        <w:rPr>
          <w:rFonts w:hint="eastAsia"/>
        </w:rPr>
        <w:t>2.1</w:t>
      </w:r>
      <w:r w:rsidR="0063386F">
        <w:rPr>
          <w:rFonts w:hint="eastAsia"/>
        </w:rPr>
        <w:t xml:space="preserve">.1  </w:t>
      </w:r>
      <w:bookmarkEnd w:id="54"/>
      <w:r w:rsidR="0063386F" w:rsidRPr="00CE3BFF">
        <w:rPr>
          <w:rFonts w:ascii="Times New Roman"/>
        </w:rPr>
        <w:t>Spring Boot</w:t>
      </w:r>
      <w:r w:rsidR="0063386F">
        <w:rPr>
          <w:rFonts w:hint="eastAsia"/>
        </w:rPr>
        <w:t>框架</w:t>
      </w:r>
      <w:bookmarkEnd w:id="55"/>
    </w:p>
    <w:p w:rsidR="00D0540A" w:rsidRDefault="00941F0F">
      <w:pPr>
        <w:ind w:firstLineChars="200" w:firstLine="480"/>
      </w:pPr>
      <w:r>
        <w:rPr>
          <w:rFonts w:hint="eastAsia"/>
        </w:rPr>
        <w:t>本系统后端使用</w:t>
      </w:r>
      <w:r>
        <w:t>Spring Boot</w:t>
      </w:r>
      <w:r>
        <w:rPr>
          <w:rFonts w:hint="eastAsia"/>
        </w:rPr>
        <w:t>框架进行开发。</w:t>
      </w:r>
      <w:r>
        <w:t>Spring Boot</w:t>
      </w:r>
      <w:r>
        <w:rPr>
          <w:rFonts w:hint="eastAsia"/>
        </w:rPr>
        <w:t>是基于</w:t>
      </w:r>
      <w:r>
        <w:rPr>
          <w:rFonts w:hint="eastAsia"/>
        </w:rPr>
        <w:t>Spring</w:t>
      </w:r>
      <w:r>
        <w:rPr>
          <w:rFonts w:hint="eastAsia"/>
        </w:rPr>
        <w:t>之后更简单的一种框架。</w:t>
      </w:r>
      <w:r>
        <w:rPr>
          <w:rFonts w:hint="eastAsia"/>
        </w:rPr>
        <w:t>Spring</w:t>
      </w:r>
      <w:r>
        <w:rPr>
          <w:rFonts w:hint="eastAsia"/>
        </w:rPr>
        <w:t>是一个开源框架，它是在</w:t>
      </w:r>
      <w:r>
        <w:rPr>
          <w:rFonts w:hint="eastAsia"/>
        </w:rPr>
        <w:t xml:space="preserve">2003 </w:t>
      </w:r>
      <w:r>
        <w:rPr>
          <w:rFonts w:hint="eastAsia"/>
        </w:rPr>
        <w:t>年兴起的一个轻量级的</w:t>
      </w:r>
      <w:r>
        <w:rPr>
          <w:rFonts w:hint="eastAsia"/>
        </w:rPr>
        <w:t xml:space="preserve">Java </w:t>
      </w:r>
      <w:r>
        <w:rPr>
          <w:rFonts w:hint="eastAsia"/>
        </w:rPr>
        <w:t>开发框架</w:t>
      </w:r>
      <w:r w:rsidR="00CF65B9" w:rsidRPr="00635F1B">
        <w:rPr>
          <w:rFonts w:hint="eastAsia"/>
          <w:vertAlign w:val="superscript"/>
        </w:rPr>
        <w:t>[1]</w:t>
      </w:r>
      <w:r>
        <w:rPr>
          <w:rFonts w:hint="eastAsia"/>
        </w:rPr>
        <w:t>。</w:t>
      </w:r>
      <w:r>
        <w:rPr>
          <w:rFonts w:hint="eastAsia"/>
        </w:rPr>
        <w:t>Spring</w:t>
      </w:r>
      <w:r>
        <w:rPr>
          <w:rFonts w:hint="eastAsia"/>
        </w:rPr>
        <w:t>是为了解决企业级应用开发的复杂性而创建的，使用</w:t>
      </w:r>
      <w:r>
        <w:rPr>
          <w:rFonts w:hint="eastAsia"/>
        </w:rPr>
        <w:t>Spring</w:t>
      </w:r>
      <w:r>
        <w:rPr>
          <w:rFonts w:hint="eastAsia"/>
        </w:rPr>
        <w:t>可以让简单的</w:t>
      </w:r>
      <w:r>
        <w:t>Java Bean</w:t>
      </w:r>
      <w:r>
        <w:rPr>
          <w:rFonts w:hint="eastAsia"/>
        </w:rPr>
        <w:t>实现之前只有</w:t>
      </w:r>
      <w:r>
        <w:rPr>
          <w:rFonts w:hint="eastAsia"/>
        </w:rPr>
        <w:t>EJB</w:t>
      </w:r>
      <w:r w:rsidR="00CF65B9" w:rsidRPr="00EA49F1">
        <w:rPr>
          <w:rFonts w:hint="eastAsia"/>
          <w:vertAlign w:val="superscript"/>
        </w:rPr>
        <w:t>[2]</w:t>
      </w:r>
      <w:r>
        <w:rPr>
          <w:rFonts w:hint="eastAsia"/>
        </w:rPr>
        <w:t>才能完成的事情。而</w:t>
      </w:r>
      <w:r>
        <w:t>Spring Boot</w:t>
      </w:r>
      <w:r>
        <w:rPr>
          <w:rFonts w:hint="eastAsia"/>
        </w:rPr>
        <w:t>的设计是为了</w:t>
      </w:r>
      <w:commentRangeStart w:id="56"/>
      <w:r>
        <w:rPr>
          <w:rFonts w:hint="eastAsia"/>
        </w:rPr>
        <w:t>让</w:t>
      </w:r>
      <w:del w:id="57" w:author="yyl" w:date="2020-05-01T16:11:00Z">
        <w:r w:rsidDel="007000D3">
          <w:rPr>
            <w:rFonts w:hint="eastAsia"/>
          </w:rPr>
          <w:delText>你</w:delText>
        </w:r>
      </w:del>
      <w:ins w:id="58" w:author="yyl" w:date="2020-05-01T16:11:00Z">
        <w:r w:rsidR="007000D3">
          <w:rPr>
            <w:rFonts w:hint="eastAsia"/>
          </w:rPr>
          <w:t>用户</w:t>
        </w:r>
      </w:ins>
      <w:r>
        <w:rPr>
          <w:rFonts w:hint="eastAsia"/>
        </w:rPr>
        <w:t>尽可能快的</w:t>
      </w:r>
      <w:del w:id="59" w:author="yyl" w:date="2020-05-01T16:12:00Z">
        <w:r w:rsidDel="007000D3">
          <w:rPr>
            <w:rFonts w:hint="eastAsia"/>
          </w:rPr>
          <w:delText>跑起来</w:delText>
        </w:r>
      </w:del>
      <w:ins w:id="60" w:author="yyl" w:date="2020-05-01T16:12:00Z">
        <w:r w:rsidR="007000D3">
          <w:rPr>
            <w:rFonts w:hint="eastAsia"/>
          </w:rPr>
          <w:t>执行</w:t>
        </w:r>
      </w:ins>
      <w:r>
        <w:rPr>
          <w:rFonts w:hint="eastAsia"/>
        </w:rPr>
        <w:t> Spring </w:t>
      </w:r>
      <w:r>
        <w:rPr>
          <w:rFonts w:hint="eastAsia"/>
        </w:rPr>
        <w:t>应用程序并且尽可能减少</w:t>
      </w:r>
      <w:del w:id="61" w:author="yyl" w:date="2020-05-01T16:10:00Z">
        <w:r w:rsidDel="007000D3">
          <w:rPr>
            <w:rFonts w:hint="eastAsia"/>
          </w:rPr>
          <w:delText>你</w:delText>
        </w:r>
      </w:del>
      <w:ins w:id="62" w:author="yyl" w:date="2020-05-01T16:10:00Z">
        <w:r w:rsidR="007000D3">
          <w:rPr>
            <w:rFonts w:hint="eastAsia"/>
          </w:rPr>
          <w:t>用户</w:t>
        </w:r>
      </w:ins>
      <w:r>
        <w:rPr>
          <w:rFonts w:hint="eastAsia"/>
        </w:rPr>
        <w:t>的配置文件。</w:t>
      </w:r>
      <w:commentRangeEnd w:id="56"/>
      <w:r w:rsidR="007000D3">
        <w:rPr>
          <w:rStyle w:val="af0"/>
        </w:rPr>
        <w:commentReference w:id="56"/>
      </w:r>
      <w:r>
        <w:rPr>
          <w:rFonts w:hint="eastAsia"/>
        </w:rPr>
        <w:t>简单来说就是</w:t>
      </w:r>
      <w:r>
        <w:t>Spring Boot</w:t>
      </w:r>
      <w:r>
        <w:rPr>
          <w:rFonts w:hint="eastAsia"/>
        </w:rPr>
        <w:t>其实不是什么新的框架，它默认配置了很多框架的使用方式，就像</w:t>
      </w:r>
      <w:r>
        <w:rPr>
          <w:rFonts w:hint="eastAsia"/>
        </w:rPr>
        <w:t>Maven</w:t>
      </w:r>
      <w:r>
        <w:rPr>
          <w:rFonts w:hint="eastAsia"/>
        </w:rPr>
        <w:t>整合了所有的</w:t>
      </w:r>
      <w:r>
        <w:rPr>
          <w:rFonts w:hint="eastAsia"/>
        </w:rPr>
        <w:t>jar</w:t>
      </w:r>
      <w:r>
        <w:rPr>
          <w:rFonts w:hint="eastAsia"/>
        </w:rPr>
        <w:t>包，而</w:t>
      </w:r>
      <w:r>
        <w:rPr>
          <w:rFonts w:hint="eastAsia"/>
        </w:rPr>
        <w:t>Spring Boot</w:t>
      </w:r>
      <w:r>
        <w:rPr>
          <w:rFonts w:hint="eastAsia"/>
        </w:rPr>
        <w:t>则整合了所有的框架。</w:t>
      </w:r>
    </w:p>
    <w:p w:rsidR="00D0540A" w:rsidRDefault="00941F0F">
      <w:pPr>
        <w:ind w:firstLineChars="200" w:firstLine="480"/>
      </w:pPr>
      <w:r>
        <w:lastRenderedPageBreak/>
        <w:t>介绍一下</w:t>
      </w:r>
      <w:r>
        <w:t>Spring Boot</w:t>
      </w:r>
      <w:r>
        <w:rPr>
          <w:rFonts w:hint="eastAsia"/>
        </w:rPr>
        <w:t>的特性：</w:t>
      </w:r>
    </w:p>
    <w:p w:rsidR="00D0540A" w:rsidRDefault="00941F0F" w:rsidP="003A7E3F">
      <w:pPr>
        <w:numPr>
          <w:ilvl w:val="0"/>
          <w:numId w:val="26"/>
        </w:numPr>
      </w:pPr>
      <w:r>
        <w:t>无需手动管理依赖</w:t>
      </w:r>
      <w:r>
        <w:t>jar</w:t>
      </w:r>
      <w:r>
        <w:t>包的版本</w:t>
      </w:r>
      <w:r>
        <w:rPr>
          <w:rFonts w:hint="eastAsia"/>
        </w:rPr>
        <w:t>：</w:t>
      </w:r>
      <w:r>
        <w:rPr>
          <w:rFonts w:hint="eastAsia"/>
        </w:rPr>
        <w:t>Spring-boot-*</w:t>
      </w:r>
      <w:r>
        <w:rPr>
          <w:rFonts w:hint="eastAsia"/>
        </w:rPr>
        <w:t>的</w:t>
      </w:r>
      <w:r>
        <w:rPr>
          <w:rFonts w:hint="eastAsia"/>
        </w:rPr>
        <w:t>jar</w:t>
      </w:r>
      <w:r>
        <w:rPr>
          <w:rFonts w:hint="eastAsia"/>
        </w:rPr>
        <w:t>包已对一些功能性</w:t>
      </w:r>
      <w:r>
        <w:rPr>
          <w:rFonts w:hint="eastAsia"/>
        </w:rPr>
        <w:t>jar</w:t>
      </w:r>
      <w:r>
        <w:rPr>
          <w:rFonts w:hint="eastAsia"/>
        </w:rPr>
        <w:t>包进行了集成；</w:t>
      </w:r>
    </w:p>
    <w:p w:rsidR="00D0540A" w:rsidRDefault="00941F0F" w:rsidP="003A7E3F">
      <w:pPr>
        <w:numPr>
          <w:ilvl w:val="0"/>
          <w:numId w:val="26"/>
        </w:numPr>
        <w:ind w:left="0" w:firstLineChars="200" w:firstLine="480"/>
      </w:pPr>
      <w:r>
        <w:rPr>
          <w:rFonts w:hint="eastAsia"/>
        </w:rPr>
        <w:t>独立运行的</w:t>
      </w:r>
      <w:r>
        <w:t>Spring</w:t>
      </w:r>
      <w:r>
        <w:rPr>
          <w:rFonts w:hint="eastAsia"/>
        </w:rPr>
        <w:t>项目：</w:t>
      </w:r>
      <w:r>
        <w:rPr>
          <w:rFonts w:hint="eastAsia"/>
        </w:rPr>
        <w:t>Spring Boot</w:t>
      </w:r>
      <w:r>
        <w:rPr>
          <w:rFonts w:hint="eastAsia"/>
        </w:rPr>
        <w:t>默认将应用打包成一个可执行的</w:t>
      </w:r>
      <w:r>
        <w:rPr>
          <w:rFonts w:hint="eastAsia"/>
        </w:rPr>
        <w:t>jar</w:t>
      </w:r>
      <w:r>
        <w:rPr>
          <w:rFonts w:hint="eastAsia"/>
        </w:rPr>
        <w:t>包文件，用</w:t>
      </w:r>
      <w:r>
        <w:rPr>
          <w:rFonts w:hint="eastAsia"/>
        </w:rPr>
        <w:t>java -jar</w:t>
      </w:r>
      <w:r>
        <w:rPr>
          <w:rFonts w:hint="eastAsia"/>
        </w:rPr>
        <w:t>命令即可运行应用。或者在应用项目的主程序中运行</w:t>
      </w:r>
      <w:r>
        <w:rPr>
          <w:rFonts w:hint="eastAsia"/>
        </w:rPr>
        <w:t>main</w:t>
      </w:r>
      <w:r>
        <w:rPr>
          <w:rFonts w:hint="eastAsia"/>
        </w:rPr>
        <w:t>函数即可，不需要依赖</w:t>
      </w:r>
      <w:r>
        <w:rPr>
          <w:rFonts w:hint="eastAsia"/>
        </w:rPr>
        <w:t>tomcat</w:t>
      </w:r>
      <w:r>
        <w:rPr>
          <w:rFonts w:hint="eastAsia"/>
        </w:rPr>
        <w:t>、</w:t>
      </w:r>
      <w:r>
        <w:rPr>
          <w:rFonts w:hint="eastAsia"/>
        </w:rPr>
        <w:t>jetty</w:t>
      </w:r>
      <w:r>
        <w:rPr>
          <w:rFonts w:hint="eastAsia"/>
        </w:rPr>
        <w:t>等外部的应用服务器</w:t>
      </w:r>
      <w:r w:rsidR="00CF65B9" w:rsidRPr="002046D4">
        <w:rPr>
          <w:rFonts w:hint="eastAsia"/>
          <w:vertAlign w:val="superscript"/>
        </w:rPr>
        <w:t>[</w:t>
      </w:r>
      <w:r w:rsidR="00CF65B9">
        <w:rPr>
          <w:rFonts w:hint="eastAsia"/>
          <w:vertAlign w:val="superscript"/>
        </w:rPr>
        <w:t>3</w:t>
      </w:r>
      <w:r w:rsidR="00CF65B9" w:rsidRPr="002046D4">
        <w:rPr>
          <w:rFonts w:hint="eastAsia"/>
          <w:vertAlign w:val="superscript"/>
        </w:rPr>
        <w:t>]</w:t>
      </w:r>
      <w:r>
        <w:rPr>
          <w:rFonts w:hint="eastAsia"/>
        </w:rPr>
        <w:t>。</w:t>
      </w:r>
    </w:p>
    <w:p w:rsidR="00D0540A" w:rsidRDefault="00941F0F" w:rsidP="003A7E3F">
      <w:pPr>
        <w:numPr>
          <w:ilvl w:val="0"/>
          <w:numId w:val="26"/>
        </w:numPr>
        <w:ind w:left="0" w:firstLineChars="200" w:firstLine="480"/>
      </w:pPr>
      <w:r>
        <w:rPr>
          <w:rFonts w:hint="eastAsia"/>
        </w:rPr>
        <w:t>自动配置，无需</w:t>
      </w:r>
      <w:r>
        <w:t>xml</w:t>
      </w:r>
      <w:r>
        <w:rPr>
          <w:rFonts w:hint="eastAsia"/>
        </w:rPr>
        <w:t>：</w:t>
      </w:r>
      <w:r>
        <w:t>Spring Boot</w:t>
      </w:r>
      <w:r>
        <w:rPr>
          <w:rFonts w:hint="eastAsia"/>
        </w:rPr>
        <w:t>尝试根据你添加的</w:t>
      </w:r>
      <w:r>
        <w:t>jar</w:t>
      </w:r>
      <w:r>
        <w:rPr>
          <w:rFonts w:hint="eastAsia"/>
        </w:rPr>
        <w:t>依赖自动配置你的应用</w:t>
      </w:r>
      <w:r>
        <w:rPr>
          <w:rFonts w:hint="eastAsia"/>
        </w:rPr>
        <w:t>,</w:t>
      </w:r>
      <w:r>
        <w:rPr>
          <w:rFonts w:hint="eastAsia"/>
        </w:rPr>
        <w:t>使用</w:t>
      </w:r>
      <w:r>
        <w:t>@</w:t>
      </w:r>
      <w:proofErr w:type="spellStart"/>
      <w:r>
        <w:t>EnableAutoConfiguration</w:t>
      </w:r>
      <w:proofErr w:type="spellEnd"/>
      <w:r>
        <w:rPr>
          <w:rFonts w:hint="eastAsia"/>
        </w:rPr>
        <w:t>或者</w:t>
      </w:r>
      <w:r>
        <w:t>@</w:t>
      </w:r>
      <w:proofErr w:type="spellStart"/>
      <w:r>
        <w:t>SpringBootApplication</w:t>
      </w:r>
      <w:proofErr w:type="spellEnd"/>
      <w:r>
        <w:rPr>
          <w:rFonts w:hint="eastAsia"/>
        </w:rPr>
        <w:t>注解，配合</w:t>
      </w:r>
      <w:r>
        <w:t>@Configuration</w:t>
      </w:r>
      <w:r>
        <w:rPr>
          <w:rFonts w:hint="eastAsia"/>
        </w:rPr>
        <w:t>注解类，即可完成自动配置。</w:t>
      </w:r>
    </w:p>
    <w:p w:rsidR="00D0540A" w:rsidRDefault="00941F0F" w:rsidP="003A7E3F">
      <w:pPr>
        <w:numPr>
          <w:ilvl w:val="0"/>
          <w:numId w:val="26"/>
        </w:numPr>
        <w:ind w:left="0" w:firstLineChars="200" w:firstLine="480"/>
      </w:pPr>
      <w:r>
        <w:rPr>
          <w:rFonts w:hint="eastAsia"/>
        </w:rPr>
        <w:t>外部化配置：</w:t>
      </w:r>
      <w:r>
        <w:t>Spring Boot</w:t>
      </w:r>
      <w:r>
        <w:rPr>
          <w:rFonts w:hint="eastAsia"/>
        </w:rPr>
        <w:t>可以使用</w:t>
      </w:r>
      <w:r>
        <w:t>properties</w:t>
      </w:r>
      <w:r>
        <w:rPr>
          <w:rFonts w:hint="eastAsia"/>
        </w:rPr>
        <w:t>文件，</w:t>
      </w:r>
      <w:r>
        <w:t>YAML</w:t>
      </w:r>
      <w:r>
        <w:rPr>
          <w:rFonts w:hint="eastAsia"/>
        </w:rPr>
        <w:t>文件，环境变量，命令行参数等来外部化配置；</w:t>
      </w:r>
    </w:p>
    <w:p w:rsidR="00D0540A" w:rsidRDefault="00941F0F" w:rsidP="003A7E3F">
      <w:pPr>
        <w:numPr>
          <w:ilvl w:val="0"/>
          <w:numId w:val="26"/>
        </w:numPr>
        <w:ind w:left="0" w:firstLineChars="200" w:firstLine="480"/>
      </w:pPr>
      <w:r>
        <w:rPr>
          <w:rFonts w:hint="eastAsia"/>
        </w:rPr>
        <w:t>嵌入式</w:t>
      </w:r>
      <w:r>
        <w:t>servlet</w:t>
      </w:r>
      <w:r>
        <w:rPr>
          <w:rFonts w:hint="eastAsia"/>
        </w:rPr>
        <w:t>容器：在项目打包时会自动将</w:t>
      </w:r>
      <w:r>
        <w:t>servlet</w:t>
      </w:r>
      <w:r>
        <w:rPr>
          <w:rFonts w:hint="eastAsia"/>
        </w:rPr>
        <w:t>容器嵌入到应用</w:t>
      </w:r>
      <w:r>
        <w:t>jar</w:t>
      </w:r>
      <w:r>
        <w:t>中</w:t>
      </w:r>
      <w:r>
        <w:rPr>
          <w:rFonts w:hint="eastAsia"/>
        </w:rPr>
        <w:t>。</w:t>
      </w:r>
    </w:p>
    <w:p w:rsidR="000A6A55" w:rsidRDefault="001B0411" w:rsidP="001B0411">
      <w:pPr>
        <w:pStyle w:val="3"/>
        <w:spacing w:before="120"/>
      </w:pPr>
      <w:bookmarkStart w:id="63" w:name="_Toc39189014"/>
      <w:smartTag w:uri="urn:schemas-microsoft-com:office:smarttags" w:element="chsdate">
        <w:smartTagPr>
          <w:attr w:name="IsROCDate" w:val="False"/>
          <w:attr w:name="IsLunarDate" w:val="False"/>
          <w:attr w:name="Day" w:val="30"/>
          <w:attr w:name="Month" w:val="12"/>
          <w:attr w:name="Year" w:val="1899"/>
        </w:smartTagPr>
        <w:r>
          <w:rPr>
            <w:rFonts w:hint="eastAsia"/>
          </w:rPr>
          <w:t>2.1.2</w:t>
        </w:r>
        <w:r w:rsidR="008F7328">
          <w:rPr>
            <w:rFonts w:hint="eastAsia"/>
          </w:rPr>
          <w:t xml:space="preserve">  </w:t>
        </w:r>
      </w:smartTag>
      <w:proofErr w:type="spellStart"/>
      <w:r w:rsidR="000A6A55">
        <w:rPr>
          <w:rFonts w:hint="eastAsia"/>
        </w:rPr>
        <w:t>Vue</w:t>
      </w:r>
      <w:proofErr w:type="spellEnd"/>
      <w:r w:rsidR="000A6A55">
        <w:rPr>
          <w:rFonts w:hint="eastAsia"/>
        </w:rPr>
        <w:t>框架</w:t>
      </w:r>
      <w:bookmarkEnd w:id="63"/>
    </w:p>
    <w:p w:rsidR="00D0540A" w:rsidRDefault="00941F0F">
      <w:pPr>
        <w:ind w:firstLineChars="200" w:firstLine="480"/>
      </w:pPr>
      <w:r>
        <w:rPr>
          <w:rFonts w:hint="eastAsia"/>
        </w:rPr>
        <w:t>本系统前台使用</w:t>
      </w:r>
      <w:proofErr w:type="spellStart"/>
      <w:r>
        <w:rPr>
          <w:rFonts w:hint="eastAsia"/>
        </w:rPr>
        <w:t>Vue</w:t>
      </w:r>
      <w:proofErr w:type="spellEnd"/>
      <w:r>
        <w:rPr>
          <w:rFonts w:hint="eastAsia"/>
        </w:rPr>
        <w:t>框架</w:t>
      </w:r>
      <w:r w:rsidR="00CF65B9" w:rsidRPr="00EA49F1">
        <w:rPr>
          <w:rFonts w:hint="eastAsia"/>
          <w:vertAlign w:val="superscript"/>
        </w:rPr>
        <w:t>[4]</w:t>
      </w:r>
      <w:r>
        <w:rPr>
          <w:rFonts w:hint="eastAsia"/>
        </w:rPr>
        <w:t>进行开发。</w:t>
      </w:r>
      <w:proofErr w:type="spellStart"/>
      <w:r>
        <w:rPr>
          <w:rFonts w:hint="eastAsia"/>
        </w:rPr>
        <w:t>Vue</w:t>
      </w:r>
      <w:proofErr w:type="spellEnd"/>
      <w:r>
        <w:rPr>
          <w:rFonts w:hint="eastAsia"/>
        </w:rPr>
        <w:t>是华裔工程师尤雨溪开发的前端</w:t>
      </w:r>
      <w:r>
        <w:rPr>
          <w:rFonts w:hint="eastAsia"/>
        </w:rPr>
        <w:t>JS</w:t>
      </w:r>
      <w:r>
        <w:rPr>
          <w:rFonts w:hint="eastAsia"/>
        </w:rPr>
        <w:t>库，它相对于普通前台开发来说，拥有以下特点：</w:t>
      </w:r>
    </w:p>
    <w:p w:rsidR="00D0540A" w:rsidRPr="00557563" w:rsidRDefault="00941F0F" w:rsidP="004C3D5E">
      <w:pPr>
        <w:numPr>
          <w:ilvl w:val="0"/>
          <w:numId w:val="13"/>
        </w:numPr>
      </w:pPr>
      <w:r w:rsidRPr="00557563">
        <w:rPr>
          <w:rFonts w:hint="eastAsia"/>
        </w:rPr>
        <w:t>遵循</w:t>
      </w:r>
      <w:r w:rsidRPr="00557563">
        <w:rPr>
          <w:rFonts w:hint="eastAsia"/>
        </w:rPr>
        <w:t>MVVM</w:t>
      </w:r>
      <w:r w:rsidRPr="00557563">
        <w:rPr>
          <w:rFonts w:hint="eastAsia"/>
        </w:rPr>
        <w:t>模式</w:t>
      </w:r>
      <w:r w:rsidR="00CF65B9" w:rsidRPr="00EC3271">
        <w:rPr>
          <w:rFonts w:hint="eastAsia"/>
          <w:vertAlign w:val="superscript"/>
        </w:rPr>
        <w:t>[5]</w:t>
      </w:r>
      <w:r w:rsidRPr="00557563">
        <w:rPr>
          <w:rFonts w:hint="eastAsia"/>
        </w:rPr>
        <w:t>；</w:t>
      </w:r>
    </w:p>
    <w:p w:rsidR="00D0540A" w:rsidRPr="00557563" w:rsidRDefault="00941F0F" w:rsidP="004C3D5E">
      <w:pPr>
        <w:numPr>
          <w:ilvl w:val="0"/>
          <w:numId w:val="13"/>
        </w:numPr>
        <w:ind w:left="0" w:firstLineChars="200" w:firstLine="480"/>
      </w:pPr>
      <w:r w:rsidRPr="00557563">
        <w:rPr>
          <w:rFonts w:hint="eastAsia"/>
        </w:rPr>
        <w:t>编码简洁，体积小，运行效率高；</w:t>
      </w:r>
    </w:p>
    <w:p w:rsidR="00D0540A" w:rsidRPr="00557563" w:rsidRDefault="00941F0F" w:rsidP="004C3D5E">
      <w:pPr>
        <w:numPr>
          <w:ilvl w:val="0"/>
          <w:numId w:val="13"/>
        </w:numPr>
        <w:ind w:left="0" w:firstLineChars="200" w:firstLine="480"/>
      </w:pPr>
      <w:r w:rsidRPr="00557563">
        <w:rPr>
          <w:rFonts w:hint="eastAsia"/>
        </w:rPr>
        <w:t>它本身只关注</w:t>
      </w:r>
      <w:r w:rsidRPr="00557563">
        <w:rPr>
          <w:rFonts w:hint="eastAsia"/>
        </w:rPr>
        <w:t>UI</w:t>
      </w:r>
      <w:r w:rsidRPr="00557563">
        <w:rPr>
          <w:rFonts w:hint="eastAsia"/>
        </w:rPr>
        <w:t>，可以轻松引入</w:t>
      </w:r>
      <w:proofErr w:type="spellStart"/>
      <w:r>
        <w:rPr>
          <w:rFonts w:hint="eastAsia"/>
        </w:rPr>
        <w:t>Vue</w:t>
      </w:r>
      <w:proofErr w:type="spellEnd"/>
      <w:r w:rsidRPr="00557563">
        <w:rPr>
          <w:rFonts w:hint="eastAsia"/>
        </w:rPr>
        <w:t>插件和其它第三方库开发项目。</w:t>
      </w:r>
    </w:p>
    <w:p w:rsidR="00D0540A" w:rsidRDefault="00941F0F" w:rsidP="004C3D5E">
      <w:pPr>
        <w:numPr>
          <w:ilvl w:val="0"/>
          <w:numId w:val="13"/>
        </w:numPr>
        <w:ind w:left="0" w:firstLineChars="200" w:firstLine="480"/>
      </w:pPr>
      <w:r w:rsidRPr="00557563">
        <w:rPr>
          <w:rFonts w:hint="eastAsia"/>
        </w:rPr>
        <w:t>MVVM</w:t>
      </w:r>
      <w:r w:rsidRPr="00557563">
        <w:rPr>
          <w:rFonts w:hint="eastAsia"/>
        </w:rPr>
        <w:t>模式是指模型</w:t>
      </w:r>
      <w:r w:rsidRPr="00557563">
        <w:rPr>
          <w:rFonts w:hint="eastAsia"/>
        </w:rPr>
        <w:t>-</w:t>
      </w:r>
      <w:r w:rsidRPr="00557563">
        <w:rPr>
          <w:rFonts w:hint="eastAsia"/>
        </w:rPr>
        <w:t>视图</w:t>
      </w:r>
      <w:r w:rsidRPr="00557563">
        <w:rPr>
          <w:rFonts w:hint="eastAsia"/>
        </w:rPr>
        <w:t>-</w:t>
      </w:r>
      <w:r w:rsidRPr="00557563">
        <w:rPr>
          <w:rFonts w:hint="eastAsia"/>
        </w:rPr>
        <w:t>视图模型。模型是指后端传递的数据；视图是我们所能看到的画面；视图模型是核心所在，是连接模型和视图的桥梁</w:t>
      </w:r>
      <w:r w:rsidR="00CF65B9">
        <w:rPr>
          <w:rFonts w:hint="eastAsia"/>
          <w:vertAlign w:val="superscript"/>
        </w:rPr>
        <w:t>[6</w:t>
      </w:r>
      <w:r w:rsidR="00CF65B9" w:rsidRPr="00595B0D">
        <w:rPr>
          <w:rFonts w:hint="eastAsia"/>
          <w:vertAlign w:val="superscript"/>
        </w:rPr>
        <w:t>]</w:t>
      </w:r>
      <w:r w:rsidRPr="00557563">
        <w:rPr>
          <w:rFonts w:hint="eastAsia"/>
        </w:rPr>
        <w:t>。</w:t>
      </w:r>
    </w:p>
    <w:p w:rsidR="00D0540A" w:rsidRDefault="00941F0F">
      <w:pPr>
        <w:pStyle w:val="2"/>
        <w:spacing w:before="120"/>
      </w:pPr>
      <w:bookmarkStart w:id="64" w:name="_Toc39189015"/>
      <w:r>
        <w:rPr>
          <w:rFonts w:hint="eastAsia"/>
        </w:rPr>
        <w:t>2.</w:t>
      </w:r>
      <w:r w:rsidR="004F1F8D">
        <w:rPr>
          <w:rFonts w:hint="eastAsia"/>
        </w:rPr>
        <w:t>4</w:t>
      </w:r>
      <w:r>
        <w:rPr>
          <w:rFonts w:hint="eastAsia"/>
        </w:rPr>
        <w:t xml:space="preserve">  开发工具</w:t>
      </w:r>
      <w:bookmarkEnd w:id="64"/>
    </w:p>
    <w:p w:rsidR="00D0540A" w:rsidRDefault="00941F0F">
      <w:pPr>
        <w:pStyle w:val="3"/>
        <w:spacing w:before="120"/>
      </w:pPr>
      <w:bookmarkStart w:id="65" w:name="_Toc39189016"/>
      <w:r>
        <w:rPr>
          <w:rFonts w:hint="eastAsia"/>
        </w:rPr>
        <w:t>2.</w:t>
      </w:r>
      <w:r w:rsidR="004F1F8D">
        <w:rPr>
          <w:rFonts w:hint="eastAsia"/>
        </w:rPr>
        <w:t>4</w:t>
      </w:r>
      <w:r>
        <w:rPr>
          <w:rFonts w:hint="eastAsia"/>
        </w:rPr>
        <w:t>.1  开发工具介绍</w:t>
      </w:r>
      <w:bookmarkEnd w:id="65"/>
    </w:p>
    <w:p w:rsidR="00D0540A" w:rsidRDefault="00941F0F" w:rsidP="004C3D5E">
      <w:pPr>
        <w:numPr>
          <w:ilvl w:val="0"/>
          <w:numId w:val="15"/>
        </w:numPr>
      </w:pPr>
      <w:r>
        <w:rPr>
          <w:rFonts w:hint="eastAsia"/>
        </w:rPr>
        <w:t>后端编辑器：</w:t>
      </w:r>
      <w:r>
        <w:rPr>
          <w:rFonts w:hint="eastAsia"/>
        </w:rPr>
        <w:t>Idea</w:t>
      </w:r>
    </w:p>
    <w:p w:rsidR="00456CF2" w:rsidRDefault="00811021" w:rsidP="00456CF2">
      <w:pPr>
        <w:ind w:firstLineChars="200" w:firstLine="480"/>
      </w:pPr>
      <w:r>
        <w:rPr>
          <w:rFonts w:hint="eastAsia"/>
        </w:rPr>
        <w:t>Idea</w:t>
      </w:r>
      <w:r>
        <w:rPr>
          <w:rFonts w:hint="eastAsia"/>
        </w:rPr>
        <w:t>的全称是</w:t>
      </w:r>
      <w:proofErr w:type="spellStart"/>
      <w:r w:rsidRPr="00811021">
        <w:rPr>
          <w:rFonts w:hint="eastAsia"/>
        </w:rPr>
        <w:t>IntelliJ</w:t>
      </w:r>
      <w:proofErr w:type="spellEnd"/>
      <w:r w:rsidRPr="00811021">
        <w:rPr>
          <w:rFonts w:hint="eastAsia"/>
        </w:rPr>
        <w:t xml:space="preserve"> </w:t>
      </w:r>
      <w:r>
        <w:rPr>
          <w:rFonts w:hint="eastAsia"/>
        </w:rPr>
        <w:t>Idea</w:t>
      </w:r>
      <w:r>
        <w:rPr>
          <w:rFonts w:hint="eastAsia"/>
        </w:rPr>
        <w:t>，它是一款轻量级的代码编辑器，它的智能化编码给程序员带来了非常大的便利。且具备以下优点：</w:t>
      </w:r>
    </w:p>
    <w:p w:rsidR="00811021" w:rsidRPr="00811021" w:rsidRDefault="00811021" w:rsidP="00811021">
      <w:pPr>
        <w:numPr>
          <w:ilvl w:val="0"/>
          <w:numId w:val="5"/>
        </w:numPr>
        <w:ind w:left="0" w:firstLineChars="200" w:firstLine="480"/>
        <w:rPr>
          <w:rFonts w:ascii="宋体" w:hAnsi="宋体"/>
        </w:rPr>
      </w:pPr>
      <w:r w:rsidRPr="00811021">
        <w:rPr>
          <w:rFonts w:ascii="宋体" w:hAnsi="宋体" w:hint="eastAsia"/>
        </w:rPr>
        <w:t>自动补充未完成的类或方法；</w:t>
      </w:r>
    </w:p>
    <w:p w:rsidR="00811021" w:rsidRPr="00811021" w:rsidRDefault="00811021" w:rsidP="00811021">
      <w:pPr>
        <w:numPr>
          <w:ilvl w:val="0"/>
          <w:numId w:val="5"/>
        </w:numPr>
        <w:ind w:left="0" w:firstLineChars="200" w:firstLine="480"/>
        <w:rPr>
          <w:rFonts w:ascii="宋体" w:hAnsi="宋体"/>
        </w:rPr>
      </w:pPr>
      <w:r w:rsidRPr="00811021">
        <w:rPr>
          <w:rFonts w:ascii="宋体" w:hAnsi="宋体" w:hint="eastAsia"/>
        </w:rPr>
        <w:t>代码不规范编辑器会自动加亮显示；</w:t>
      </w:r>
    </w:p>
    <w:p w:rsidR="00811021" w:rsidRPr="00811021" w:rsidRDefault="00811021" w:rsidP="00811021">
      <w:pPr>
        <w:numPr>
          <w:ilvl w:val="0"/>
          <w:numId w:val="5"/>
        </w:numPr>
        <w:ind w:left="0" w:firstLineChars="200" w:firstLine="480"/>
        <w:rPr>
          <w:rFonts w:ascii="宋体" w:hAnsi="宋体"/>
        </w:rPr>
      </w:pPr>
      <w:r w:rsidRPr="00811021">
        <w:rPr>
          <w:rFonts w:ascii="宋体" w:hAnsi="宋体" w:hint="eastAsia"/>
        </w:rPr>
        <w:t>占用空间小；</w:t>
      </w:r>
    </w:p>
    <w:p w:rsidR="00811021" w:rsidRDefault="00811021" w:rsidP="00811021">
      <w:pPr>
        <w:numPr>
          <w:ilvl w:val="0"/>
          <w:numId w:val="5"/>
        </w:numPr>
        <w:ind w:left="0" w:firstLineChars="200" w:firstLine="480"/>
        <w:rPr>
          <w:rFonts w:ascii="宋体" w:hAnsi="宋体"/>
        </w:rPr>
      </w:pPr>
      <w:r w:rsidRPr="00811021">
        <w:rPr>
          <w:rFonts w:ascii="宋体" w:hAnsi="宋体" w:hint="eastAsia"/>
        </w:rPr>
        <w:t>自动检查代码，不使用的代码会给予提示。</w:t>
      </w:r>
    </w:p>
    <w:p w:rsidR="00C468C6" w:rsidRPr="00811021" w:rsidRDefault="00C468C6" w:rsidP="00C468C6">
      <w:pPr>
        <w:rPr>
          <w:rFonts w:ascii="宋体" w:hAnsi="宋体"/>
        </w:rPr>
      </w:pPr>
    </w:p>
    <w:p w:rsidR="00D0540A" w:rsidRDefault="00941F0F" w:rsidP="004C3D5E">
      <w:pPr>
        <w:numPr>
          <w:ilvl w:val="0"/>
          <w:numId w:val="15"/>
        </w:numPr>
        <w:ind w:left="0" w:firstLineChars="200" w:firstLine="480"/>
      </w:pPr>
      <w:r>
        <w:rPr>
          <w:rFonts w:hint="eastAsia"/>
        </w:rPr>
        <w:t>前端编辑器：</w:t>
      </w:r>
      <w:proofErr w:type="spellStart"/>
      <w:r>
        <w:rPr>
          <w:rFonts w:hint="eastAsia"/>
        </w:rPr>
        <w:t>VsCode</w:t>
      </w:r>
      <w:proofErr w:type="spellEnd"/>
    </w:p>
    <w:p w:rsidR="00D0540A" w:rsidRDefault="00941F0F" w:rsidP="004C3D5E">
      <w:pPr>
        <w:ind w:firstLineChars="200" w:firstLine="480"/>
      </w:pPr>
      <w:proofErr w:type="spellStart"/>
      <w:r>
        <w:rPr>
          <w:rFonts w:hint="eastAsia"/>
        </w:rPr>
        <w:lastRenderedPageBreak/>
        <w:t>VsCode</w:t>
      </w:r>
      <w:proofErr w:type="spellEnd"/>
      <w:r>
        <w:rPr>
          <w:rFonts w:hint="eastAsia"/>
        </w:rPr>
        <w:t>是一款</w:t>
      </w:r>
      <w:r w:rsidR="00A33797">
        <w:rPr>
          <w:rFonts w:hint="eastAsia"/>
        </w:rPr>
        <w:t>强大的开源的、跨平台的代码编辑器，它拥有繁多的实用的插件，可以根据自己的需求下载。并且方便前台调试。</w:t>
      </w:r>
    </w:p>
    <w:p w:rsidR="00C468C6" w:rsidRDefault="00C468C6" w:rsidP="004C3D5E">
      <w:pPr>
        <w:ind w:firstLineChars="200" w:firstLine="480"/>
      </w:pPr>
    </w:p>
    <w:p w:rsidR="00D0540A" w:rsidRDefault="00941F0F" w:rsidP="004C3D5E">
      <w:pPr>
        <w:numPr>
          <w:ilvl w:val="0"/>
          <w:numId w:val="15"/>
        </w:numPr>
        <w:ind w:left="0" w:firstLineChars="200" w:firstLine="480"/>
      </w:pPr>
      <w:r>
        <w:rPr>
          <w:rFonts w:hint="eastAsia"/>
        </w:rPr>
        <w:t>数据库：</w:t>
      </w:r>
      <w:r w:rsidR="00A33797">
        <w:t>MySQL</w:t>
      </w:r>
    </w:p>
    <w:p w:rsidR="00421FED" w:rsidDel="00421FED" w:rsidRDefault="00A33797">
      <w:pPr>
        <w:rPr>
          <w:del w:id="66" w:author="yyl" w:date="2020-05-01T16:20:00Z"/>
          <w:rFonts w:hint="eastAsia"/>
        </w:rPr>
      </w:pPr>
      <w:r>
        <w:rPr>
          <w:rFonts w:hint="eastAsia"/>
        </w:rPr>
        <w:t>MySQL</w:t>
      </w:r>
      <w:r>
        <w:rPr>
          <w:rFonts w:hint="eastAsia"/>
        </w:rPr>
        <w:t>是一种开源的、免费的</w:t>
      </w:r>
      <w:r w:rsidR="0005215C">
        <w:rPr>
          <w:rFonts w:hint="eastAsia"/>
        </w:rPr>
        <w:t>网络</w:t>
      </w:r>
      <w:r>
        <w:rPr>
          <w:rFonts w:hint="eastAsia"/>
        </w:rPr>
        <w:t>数据库</w:t>
      </w:r>
      <w:r w:rsidR="00C468C6">
        <w:rPr>
          <w:rFonts w:hint="eastAsia"/>
        </w:rPr>
        <w:t>。相对于其他数据库来说，</w:t>
      </w:r>
      <w:r w:rsidR="0005215C">
        <w:rPr>
          <w:rFonts w:hint="eastAsia"/>
        </w:rPr>
        <w:t>它</w:t>
      </w:r>
      <w:r w:rsidR="00C468C6">
        <w:rPr>
          <w:rFonts w:hint="eastAsia"/>
        </w:rPr>
        <w:t>的</w:t>
      </w:r>
      <w:ins w:id="67" w:author="yyl" w:date="2020-05-01T16:23:00Z">
        <w:r w:rsidR="00752FF0">
          <w:rPr>
            <w:rFonts w:hint="eastAsia"/>
          </w:rPr>
          <w:t>特点是</w:t>
        </w:r>
      </w:ins>
      <w:r w:rsidR="0005215C">
        <w:rPr>
          <w:rFonts w:hint="eastAsia"/>
        </w:rPr>
        <w:t>体积小、速度快</w:t>
      </w:r>
      <w:del w:id="68" w:author="yyl" w:date="2020-05-01T16:23:00Z">
        <w:r w:rsidR="0005215C" w:rsidDel="00752FF0">
          <w:rPr>
            <w:rFonts w:hint="eastAsia"/>
          </w:rPr>
          <w:delText>的特点</w:delText>
        </w:r>
      </w:del>
      <w:del w:id="69" w:author="yyl" w:date="2020-05-01T16:21:00Z">
        <w:r w:rsidR="00421FED" w:rsidDel="00421FED">
          <w:rPr>
            <w:rFonts w:hint="eastAsia"/>
          </w:rPr>
          <w:delText>是</w:delText>
        </w:r>
      </w:del>
      <w:del w:id="70" w:author="yyl" w:date="2020-05-01T16:23:00Z">
        <w:r w:rsidR="00421FED" w:rsidDel="00752FF0">
          <w:rPr>
            <w:rFonts w:hint="eastAsia"/>
          </w:rPr>
          <w:delText>选择它的原因</w:delText>
        </w:r>
      </w:del>
    </w:p>
    <w:p w:rsidR="00C468C6" w:rsidRDefault="00C468C6" w:rsidP="00C468C6">
      <w:pPr>
        <w:ind w:firstLineChars="200" w:firstLine="480"/>
      </w:pPr>
    </w:p>
    <w:p w:rsidR="00D0540A" w:rsidRDefault="00941F0F" w:rsidP="004C3D5E">
      <w:pPr>
        <w:numPr>
          <w:ilvl w:val="0"/>
          <w:numId w:val="15"/>
        </w:numPr>
        <w:ind w:left="0" w:firstLineChars="200" w:firstLine="480"/>
      </w:pPr>
      <w:r>
        <w:rPr>
          <w:rFonts w:hint="eastAsia"/>
        </w:rPr>
        <w:t>JDK</w:t>
      </w:r>
      <w:r>
        <w:rPr>
          <w:rFonts w:hint="eastAsia"/>
        </w:rPr>
        <w:t>：</w:t>
      </w:r>
      <w:r>
        <w:rPr>
          <w:rFonts w:hint="eastAsia"/>
        </w:rPr>
        <w:t>JDK1.8</w:t>
      </w:r>
    </w:p>
    <w:p w:rsidR="00D0540A" w:rsidRDefault="00941F0F" w:rsidP="004641EE">
      <w:pPr>
        <w:ind w:firstLineChars="200" w:firstLine="480"/>
      </w:pPr>
      <w:r>
        <w:rPr>
          <w:rFonts w:hint="eastAsia"/>
        </w:rPr>
        <w:t>JDK</w:t>
      </w:r>
      <w:r>
        <w:rPr>
          <w:rFonts w:hint="eastAsia"/>
        </w:rPr>
        <w:t>是由</w:t>
      </w:r>
      <w:r>
        <w:rPr>
          <w:rFonts w:hint="eastAsia"/>
        </w:rPr>
        <w:t>sun</w:t>
      </w:r>
      <w:r>
        <w:rPr>
          <w:rFonts w:hint="eastAsia"/>
        </w:rPr>
        <w:t>公司提供的</w:t>
      </w:r>
      <w:r>
        <w:rPr>
          <w:rFonts w:hint="eastAsia"/>
        </w:rPr>
        <w:t>Java</w:t>
      </w:r>
      <w:r>
        <w:rPr>
          <w:rFonts w:hint="eastAsia"/>
        </w:rPr>
        <w:t>开发工具包</w:t>
      </w:r>
      <w:r w:rsidR="00CF65B9" w:rsidRPr="00984C81">
        <w:rPr>
          <w:rFonts w:hint="eastAsia"/>
          <w:vertAlign w:val="superscript"/>
        </w:rPr>
        <w:t>[7]</w:t>
      </w:r>
      <w:r>
        <w:rPr>
          <w:rFonts w:hint="eastAsia"/>
        </w:rPr>
        <w:t>。它为</w:t>
      </w:r>
      <w:r>
        <w:rPr>
          <w:rFonts w:hint="eastAsia"/>
        </w:rPr>
        <w:t>Java</w:t>
      </w:r>
      <w:r>
        <w:rPr>
          <w:rFonts w:hint="eastAsia"/>
        </w:rPr>
        <w:t>程序开发提供了编译环境和运行环境，一切基于</w:t>
      </w:r>
      <w:r>
        <w:rPr>
          <w:rFonts w:hint="eastAsia"/>
        </w:rPr>
        <w:t>Java</w:t>
      </w:r>
      <w:r>
        <w:rPr>
          <w:rFonts w:hint="eastAsia"/>
        </w:rPr>
        <w:t>开发的程序所需的代码编写都依赖于它。使用</w:t>
      </w:r>
      <w:r>
        <w:rPr>
          <w:rFonts w:hint="eastAsia"/>
        </w:rPr>
        <w:t>JDK</w:t>
      </w:r>
      <w:r>
        <w:rPr>
          <w:rFonts w:hint="eastAsia"/>
        </w:rPr>
        <w:t>可以将</w:t>
      </w:r>
      <w:r>
        <w:rPr>
          <w:rFonts w:hint="eastAsia"/>
        </w:rPr>
        <w:t>Java</w:t>
      </w:r>
      <w:r>
        <w:rPr>
          <w:rFonts w:hint="eastAsia"/>
        </w:rPr>
        <w:t>程序编译为字节码文件，即</w:t>
      </w:r>
      <w:r>
        <w:rPr>
          <w:rFonts w:hint="eastAsia"/>
        </w:rPr>
        <w:t>.class</w:t>
      </w:r>
      <w:r>
        <w:rPr>
          <w:rFonts w:hint="eastAsia"/>
        </w:rPr>
        <w:t>文件。且具备以下特点：</w:t>
      </w:r>
    </w:p>
    <w:p w:rsidR="00D0540A" w:rsidRPr="004C3D5E" w:rsidRDefault="00941F0F" w:rsidP="0005215C">
      <w:pPr>
        <w:numPr>
          <w:ilvl w:val="0"/>
          <w:numId w:val="20"/>
        </w:numPr>
        <w:rPr>
          <w:rFonts w:ascii="宋体" w:hAnsi="宋体"/>
        </w:rPr>
      </w:pPr>
      <w:r w:rsidRPr="004C3D5E">
        <w:rPr>
          <w:rFonts w:ascii="宋体" w:hAnsi="宋体" w:hint="eastAsia"/>
        </w:rPr>
        <w:t>速度更快：由于底层结构和</w:t>
      </w:r>
      <w:r w:rsidRPr="00CF65B9">
        <w:t>JVM</w:t>
      </w:r>
      <w:r w:rsidRPr="004C3D5E">
        <w:rPr>
          <w:rFonts w:ascii="宋体" w:hAnsi="宋体" w:hint="eastAsia"/>
        </w:rPr>
        <w:t>的改变，使得</w:t>
      </w:r>
      <w:r w:rsidRPr="00CF65B9">
        <w:t>JDK1.8</w:t>
      </w:r>
      <w:r w:rsidRPr="004C3D5E">
        <w:rPr>
          <w:rFonts w:ascii="宋体" w:hAnsi="宋体" w:hint="eastAsia"/>
        </w:rPr>
        <w:t>的速度提高。</w:t>
      </w:r>
    </w:p>
    <w:p w:rsidR="00D0540A" w:rsidRPr="004C3D5E" w:rsidRDefault="00941F0F" w:rsidP="0005215C">
      <w:pPr>
        <w:numPr>
          <w:ilvl w:val="0"/>
          <w:numId w:val="20"/>
        </w:numPr>
        <w:ind w:left="0" w:firstLineChars="200" w:firstLine="480"/>
        <w:rPr>
          <w:rFonts w:ascii="宋体" w:hAnsi="宋体"/>
        </w:rPr>
      </w:pPr>
      <w:r w:rsidRPr="004C3D5E">
        <w:rPr>
          <w:rFonts w:ascii="宋体" w:hAnsi="宋体" w:hint="eastAsia"/>
        </w:rPr>
        <w:t xml:space="preserve">代码更少（增加了新的语法 </w:t>
      </w:r>
      <w:r w:rsidRPr="00CF65B9">
        <w:t>Lambda</w:t>
      </w:r>
      <w:r w:rsidRPr="004C3D5E">
        <w:rPr>
          <w:rFonts w:ascii="宋体" w:hAnsi="宋体" w:hint="eastAsia"/>
        </w:rPr>
        <w:t xml:space="preserve"> 表达式）：增加新特性</w:t>
      </w:r>
      <w:r w:rsidRPr="00CF65B9">
        <w:rPr>
          <w:rFonts w:hint="eastAsia"/>
        </w:rPr>
        <w:t>Lambda</w:t>
      </w:r>
      <w:r w:rsidRPr="004C3D5E">
        <w:rPr>
          <w:rFonts w:ascii="宋体" w:hAnsi="宋体" w:hint="eastAsia"/>
        </w:rPr>
        <w:t>表达式的内部类改造，使得代码在书写上变得更加简洁。</w:t>
      </w:r>
    </w:p>
    <w:p w:rsidR="00D0540A" w:rsidRPr="004C3D5E" w:rsidRDefault="00941F0F" w:rsidP="0005215C">
      <w:pPr>
        <w:numPr>
          <w:ilvl w:val="0"/>
          <w:numId w:val="20"/>
        </w:numPr>
        <w:ind w:left="0" w:firstLineChars="200" w:firstLine="480"/>
        <w:rPr>
          <w:rFonts w:ascii="宋体" w:hAnsi="宋体"/>
        </w:rPr>
      </w:pPr>
      <w:r w:rsidRPr="004C3D5E">
        <w:rPr>
          <w:rFonts w:ascii="宋体" w:hAnsi="宋体" w:hint="eastAsia"/>
        </w:rPr>
        <w:t xml:space="preserve">强大的 </w:t>
      </w:r>
      <w:r w:rsidRPr="00CF65B9">
        <w:rPr>
          <w:rFonts w:hint="eastAsia"/>
        </w:rPr>
        <w:t>Stream API</w:t>
      </w:r>
      <w:r w:rsidRPr="004C3D5E">
        <w:rPr>
          <w:rFonts w:ascii="宋体" w:hAnsi="宋体" w:hint="eastAsia"/>
        </w:rPr>
        <w:t>：增加了核心功能，使得代码调用方式变得更加简洁。</w:t>
      </w:r>
    </w:p>
    <w:p w:rsidR="00D0540A" w:rsidRPr="004C3D5E" w:rsidRDefault="00941F0F" w:rsidP="0005215C">
      <w:pPr>
        <w:numPr>
          <w:ilvl w:val="0"/>
          <w:numId w:val="20"/>
        </w:numPr>
        <w:ind w:left="0" w:firstLineChars="200" w:firstLine="480"/>
        <w:rPr>
          <w:rFonts w:ascii="宋体" w:hAnsi="宋体"/>
        </w:rPr>
      </w:pPr>
      <w:r w:rsidRPr="004C3D5E">
        <w:rPr>
          <w:rFonts w:ascii="宋体" w:hAnsi="宋体" w:hint="eastAsia"/>
        </w:rPr>
        <w:t>便于并行</w:t>
      </w:r>
    </w:p>
    <w:p w:rsidR="00D0540A" w:rsidRPr="004C3D5E" w:rsidRDefault="00941F0F" w:rsidP="0005215C">
      <w:pPr>
        <w:numPr>
          <w:ilvl w:val="0"/>
          <w:numId w:val="20"/>
        </w:numPr>
        <w:ind w:left="0" w:firstLineChars="200" w:firstLine="480"/>
        <w:rPr>
          <w:rFonts w:ascii="宋体" w:hAnsi="宋体"/>
        </w:rPr>
      </w:pPr>
      <w:r w:rsidRPr="004C3D5E">
        <w:rPr>
          <w:rFonts w:ascii="宋体" w:hAnsi="宋体" w:hint="eastAsia"/>
        </w:rPr>
        <w:t xml:space="preserve">最大化减少空指针异常 </w:t>
      </w:r>
      <w:r w:rsidRPr="00CF65B9">
        <w:rPr>
          <w:rFonts w:hint="eastAsia"/>
        </w:rPr>
        <w:t>Optional</w:t>
      </w:r>
      <w:r w:rsidRPr="004C3D5E">
        <w:rPr>
          <w:rFonts w:ascii="宋体" w:hAnsi="宋体" w:hint="eastAsia"/>
        </w:rPr>
        <w:t>。</w:t>
      </w:r>
    </w:p>
    <w:p w:rsidR="00D0540A" w:rsidRDefault="00D0540A">
      <w:pPr>
        <w:tabs>
          <w:tab w:val="clear" w:pos="377"/>
        </w:tabs>
        <w:spacing w:line="240" w:lineRule="auto"/>
        <w:ind w:left="902"/>
        <w:jc w:val="left"/>
        <w:rPr>
          <w:rFonts w:ascii="宋体" w:hAnsi="宋体" w:cs="宋体"/>
        </w:rPr>
      </w:pPr>
    </w:p>
    <w:p w:rsidR="00D0540A" w:rsidRDefault="00941F0F" w:rsidP="004C3D5E">
      <w:pPr>
        <w:numPr>
          <w:ilvl w:val="0"/>
          <w:numId w:val="15"/>
        </w:numPr>
      </w:pPr>
      <w:r>
        <w:rPr>
          <w:rFonts w:hint="eastAsia"/>
        </w:rPr>
        <w:t>图形化工具：</w:t>
      </w:r>
      <w:proofErr w:type="spellStart"/>
      <w:r>
        <w:rPr>
          <w:rFonts w:hint="eastAsia"/>
        </w:rPr>
        <w:t>Navicat</w:t>
      </w:r>
      <w:proofErr w:type="spellEnd"/>
      <w:r>
        <w:rPr>
          <w:rFonts w:hint="eastAsia"/>
        </w:rPr>
        <w:t xml:space="preserve"> Premium</w:t>
      </w:r>
    </w:p>
    <w:p w:rsidR="00D0540A" w:rsidRDefault="00C468C6" w:rsidP="00D5247D">
      <w:pPr>
        <w:ind w:firstLineChars="200" w:firstLine="480"/>
      </w:pPr>
      <w:proofErr w:type="spellStart"/>
      <w:r>
        <w:rPr>
          <w:rFonts w:hint="eastAsia"/>
        </w:rPr>
        <w:t>Navicat</w:t>
      </w:r>
      <w:proofErr w:type="spellEnd"/>
      <w:r>
        <w:rPr>
          <w:rFonts w:hint="eastAsia"/>
        </w:rPr>
        <w:t xml:space="preserve"> Premium</w:t>
      </w:r>
      <w:r>
        <w:rPr>
          <w:rFonts w:hint="eastAsia"/>
        </w:rPr>
        <w:t>是一款拥有很多</w:t>
      </w:r>
      <w:commentRangeStart w:id="71"/>
      <w:r>
        <w:rPr>
          <w:rFonts w:hint="eastAsia"/>
        </w:rPr>
        <w:t>粉丝</w:t>
      </w:r>
      <w:commentRangeEnd w:id="71"/>
      <w:r w:rsidR="00EF36F7">
        <w:rPr>
          <w:rStyle w:val="af0"/>
        </w:rPr>
        <w:commentReference w:id="71"/>
      </w:r>
      <w:r>
        <w:rPr>
          <w:rFonts w:hint="eastAsia"/>
        </w:rPr>
        <w:t>的数据库图形化工具，它设计简单，适合新手操作，</w:t>
      </w:r>
      <w:r w:rsidR="003623F3">
        <w:rPr>
          <w:rFonts w:hint="eastAsia"/>
        </w:rPr>
        <w:t>支持多种格式的数据迁移</w:t>
      </w:r>
      <w:r w:rsidR="00CF65B9" w:rsidRPr="002046D4">
        <w:rPr>
          <w:rFonts w:hint="eastAsia"/>
          <w:vertAlign w:val="superscript"/>
        </w:rPr>
        <w:t>[</w:t>
      </w:r>
      <w:r w:rsidR="00CF65B9">
        <w:rPr>
          <w:rFonts w:hint="eastAsia"/>
          <w:vertAlign w:val="superscript"/>
        </w:rPr>
        <w:t>8</w:t>
      </w:r>
      <w:r w:rsidR="00CF65B9" w:rsidRPr="002046D4">
        <w:rPr>
          <w:rFonts w:hint="eastAsia"/>
          <w:vertAlign w:val="superscript"/>
        </w:rPr>
        <w:t>]</w:t>
      </w:r>
      <w:r w:rsidR="00D5247D">
        <w:rPr>
          <w:rFonts w:hint="eastAsia"/>
        </w:rPr>
        <w:t>。</w:t>
      </w:r>
    </w:p>
    <w:p w:rsidR="00C468C6" w:rsidRDefault="00C468C6" w:rsidP="004C3D5E">
      <w:pPr>
        <w:ind w:left="900"/>
      </w:pPr>
    </w:p>
    <w:p w:rsidR="00D0540A" w:rsidRDefault="00941F0F" w:rsidP="004C3D5E">
      <w:pPr>
        <w:numPr>
          <w:ilvl w:val="0"/>
          <w:numId w:val="15"/>
        </w:numPr>
      </w:pPr>
      <w:r>
        <w:rPr>
          <w:rFonts w:hint="eastAsia"/>
        </w:rPr>
        <w:t>项目管理工具：</w:t>
      </w:r>
      <w:r>
        <w:rPr>
          <w:rFonts w:hint="eastAsia"/>
        </w:rPr>
        <w:t xml:space="preserve">Maven </w:t>
      </w:r>
    </w:p>
    <w:p w:rsidR="00D0540A" w:rsidRDefault="00941F0F">
      <w:pPr>
        <w:ind w:firstLine="482"/>
      </w:pPr>
      <w:r>
        <w:rPr>
          <w:rFonts w:hint="eastAsia"/>
        </w:rPr>
        <w:t>Maven</w:t>
      </w:r>
      <w:r>
        <w:rPr>
          <w:rFonts w:hint="eastAsia"/>
        </w:rPr>
        <w:t>是</w:t>
      </w:r>
      <w:r>
        <w:rPr>
          <w:rFonts w:hint="eastAsia"/>
        </w:rPr>
        <w:t>Apache</w:t>
      </w:r>
      <w:r>
        <w:rPr>
          <w:rFonts w:hint="eastAsia"/>
        </w:rPr>
        <w:t>下的一个纯</w:t>
      </w:r>
      <w:r>
        <w:rPr>
          <w:rFonts w:hint="eastAsia"/>
        </w:rPr>
        <w:t>Java</w:t>
      </w:r>
      <w:r>
        <w:rPr>
          <w:rFonts w:hint="eastAsia"/>
        </w:rPr>
        <w:t>开发的开源项目，是项目构建和管理工具</w:t>
      </w:r>
      <w:r w:rsidR="00CF65B9" w:rsidRPr="00E37888">
        <w:rPr>
          <w:rFonts w:hint="eastAsia"/>
          <w:vertAlign w:val="superscript"/>
        </w:rPr>
        <w:t>[</w:t>
      </w:r>
      <w:r w:rsidR="00CF65B9">
        <w:rPr>
          <w:rFonts w:hint="eastAsia"/>
          <w:vertAlign w:val="superscript"/>
        </w:rPr>
        <w:t>9</w:t>
      </w:r>
      <w:r w:rsidR="00CF65B9" w:rsidRPr="00E37888">
        <w:rPr>
          <w:rFonts w:hint="eastAsia"/>
          <w:vertAlign w:val="superscript"/>
        </w:rPr>
        <w:t>]</w:t>
      </w:r>
      <w:r>
        <w:rPr>
          <w:rFonts w:hint="eastAsia"/>
        </w:rPr>
        <w:t>。它的核心功能</w:t>
      </w:r>
      <w:del w:id="72" w:author="yyl" w:date="2020-05-01T16:27:00Z">
        <w:r w:rsidDel="00EF36F7">
          <w:rPr>
            <w:rFonts w:hint="eastAsia"/>
          </w:rPr>
          <w:delText>便</w:delText>
        </w:r>
      </w:del>
      <w:r>
        <w:rPr>
          <w:rFonts w:hint="eastAsia"/>
        </w:rPr>
        <w:t>是合理叙述项目间的依赖关系，</w:t>
      </w:r>
      <w:del w:id="73" w:author="yyl" w:date="2020-05-01T16:28:00Z">
        <w:r w:rsidDel="00EF36F7">
          <w:rPr>
            <w:rFonts w:hint="eastAsia"/>
          </w:rPr>
          <w:delText>通俗点讲</w:delText>
        </w:r>
      </w:del>
      <w:r>
        <w:rPr>
          <w:rFonts w:hint="eastAsia"/>
        </w:rPr>
        <w:t>，就是通过</w:t>
      </w:r>
      <w:r>
        <w:rPr>
          <w:rFonts w:hint="eastAsia"/>
        </w:rPr>
        <w:t>pom.xml</w:t>
      </w:r>
      <w:r>
        <w:rPr>
          <w:rFonts w:hint="eastAsia"/>
        </w:rPr>
        <w:t>文件的配置获取</w:t>
      </w:r>
      <w:r>
        <w:rPr>
          <w:rFonts w:hint="eastAsia"/>
        </w:rPr>
        <w:t>jar</w:t>
      </w:r>
      <w:r>
        <w:rPr>
          <w:rFonts w:hint="eastAsia"/>
        </w:rPr>
        <w:t>包，而不用手动去添加</w:t>
      </w:r>
      <w:r>
        <w:rPr>
          <w:rFonts w:hint="eastAsia"/>
        </w:rPr>
        <w:t>jar</w:t>
      </w:r>
      <w:r>
        <w:rPr>
          <w:rFonts w:hint="eastAsia"/>
        </w:rPr>
        <w:t>包。它具备以下特点：</w:t>
      </w:r>
    </w:p>
    <w:p w:rsidR="00D0540A" w:rsidRDefault="00941F0F" w:rsidP="004C3D5E">
      <w:pPr>
        <w:numPr>
          <w:ilvl w:val="0"/>
          <w:numId w:val="16"/>
        </w:numPr>
        <w:tabs>
          <w:tab w:val="clear" w:pos="377"/>
        </w:tabs>
        <w:spacing w:line="240" w:lineRule="auto"/>
        <w:jc w:val="left"/>
      </w:pPr>
      <w:r>
        <w:rPr>
          <w:rFonts w:hint="eastAsia"/>
        </w:rPr>
        <w:t>使用</w:t>
      </w:r>
      <w:r>
        <w:rPr>
          <w:rFonts w:hint="eastAsia"/>
        </w:rPr>
        <w:t>Maven</w:t>
      </w:r>
      <w:r>
        <w:rPr>
          <w:rFonts w:hint="eastAsia"/>
        </w:rPr>
        <w:t>管理项目都有着同样的项目结构。</w:t>
      </w:r>
    </w:p>
    <w:p w:rsidR="00D0540A" w:rsidRDefault="00941F0F" w:rsidP="004C3D5E">
      <w:pPr>
        <w:numPr>
          <w:ilvl w:val="0"/>
          <w:numId w:val="16"/>
        </w:numPr>
        <w:tabs>
          <w:tab w:val="clear" w:pos="377"/>
        </w:tabs>
        <w:spacing w:line="240" w:lineRule="auto"/>
        <w:jc w:val="left"/>
      </w:pPr>
      <w:r>
        <w:rPr>
          <w:rFonts w:hint="eastAsia"/>
        </w:rPr>
        <w:t>便于统一维护</w:t>
      </w:r>
      <w:r>
        <w:rPr>
          <w:rFonts w:hint="eastAsia"/>
        </w:rPr>
        <w:t>jar</w:t>
      </w:r>
      <w:r>
        <w:rPr>
          <w:rFonts w:hint="eastAsia"/>
        </w:rPr>
        <w:t>包。</w:t>
      </w:r>
    </w:p>
    <w:p w:rsidR="00D0540A" w:rsidRDefault="00D0540A">
      <w:pPr>
        <w:pStyle w:val="af"/>
        <w:ind w:left="840" w:firstLineChars="0" w:firstLine="0"/>
      </w:pPr>
    </w:p>
    <w:p w:rsidR="00D0540A" w:rsidRDefault="00941F0F">
      <w:pPr>
        <w:pStyle w:val="2"/>
        <w:spacing w:before="120"/>
      </w:pPr>
      <w:bookmarkStart w:id="74" w:name="_Toc39189017"/>
      <w:r>
        <w:rPr>
          <w:rFonts w:hint="eastAsia"/>
        </w:rPr>
        <w:t>2.</w:t>
      </w:r>
      <w:r w:rsidR="004F1F8D">
        <w:rPr>
          <w:rFonts w:hint="eastAsia"/>
        </w:rPr>
        <w:t>5</w:t>
      </w:r>
      <w:r>
        <w:rPr>
          <w:rFonts w:hint="eastAsia"/>
        </w:rPr>
        <w:t xml:space="preserve">  </w:t>
      </w:r>
      <w:commentRangeStart w:id="75"/>
      <w:r>
        <w:rPr>
          <w:rFonts w:hint="eastAsia"/>
        </w:rPr>
        <w:t>可行性分析</w:t>
      </w:r>
      <w:bookmarkEnd w:id="74"/>
      <w:commentRangeEnd w:id="75"/>
      <w:r w:rsidR="00A63486">
        <w:rPr>
          <w:rStyle w:val="af0"/>
          <w:rFonts w:ascii="Times New Roman" w:eastAsia="宋体"/>
          <w:bCs w:val="0"/>
        </w:rPr>
        <w:commentReference w:id="75"/>
      </w:r>
    </w:p>
    <w:p w:rsidR="00D0540A" w:rsidRDefault="00F456F0">
      <w:pPr>
        <w:ind w:firstLine="480"/>
      </w:pPr>
      <w:r>
        <w:rPr>
          <w:rFonts w:hint="eastAsia"/>
        </w:rPr>
        <w:t>系统的正常运行性能</w:t>
      </w:r>
      <w:r w:rsidR="00941F0F">
        <w:rPr>
          <w:rFonts w:hint="eastAsia"/>
        </w:rPr>
        <w:t>不能仅仅是确定开发语言和开发工具这么简单，最重要的是要从经</w:t>
      </w:r>
      <w:r>
        <w:rPr>
          <w:rFonts w:hint="eastAsia"/>
        </w:rPr>
        <w:t>济、法律、技术等多个角度来完成可行性分析，以此来保证系统开发的可行性。针对于本系统选用的框架以及开发工具来说</w:t>
      </w:r>
      <w:r w:rsidR="00941F0F">
        <w:rPr>
          <w:rFonts w:hint="eastAsia"/>
        </w:rPr>
        <w:t>，具体分析如下：</w:t>
      </w:r>
    </w:p>
    <w:p w:rsidR="00F456F0" w:rsidRDefault="00941F0F">
      <w:pPr>
        <w:ind w:firstLine="480"/>
      </w:pPr>
      <w:r>
        <w:rPr>
          <w:rFonts w:hint="eastAsia"/>
        </w:rPr>
        <w:lastRenderedPageBreak/>
        <w:t>本系统的开发</w:t>
      </w:r>
      <w:r w:rsidR="00F456F0">
        <w:rPr>
          <w:rFonts w:hint="eastAsia"/>
        </w:rPr>
        <w:t>仅仅需要一台电脑来作为开发的环境，而且全部的开发工具以及数据库等都是免费的，所以在经济层次上是可行的，并且可以接受；在技术方面</w:t>
      </w:r>
      <w:proofErr w:type="spellStart"/>
      <w:r w:rsidR="00F456F0">
        <w:rPr>
          <w:rFonts w:hint="eastAsia"/>
        </w:rPr>
        <w:t>vue</w:t>
      </w:r>
      <w:proofErr w:type="spellEnd"/>
      <w:r w:rsidR="00F456F0">
        <w:rPr>
          <w:rFonts w:hint="eastAsia"/>
        </w:rPr>
        <w:t>和</w:t>
      </w:r>
      <w:r w:rsidR="00F456F0">
        <w:t>spring boot</w:t>
      </w:r>
      <w:r w:rsidR="00F456F0">
        <w:rPr>
          <w:rFonts w:hint="eastAsia"/>
        </w:rPr>
        <w:t>也都是免费的，而且在开发过程中所查的资料也是免费的，所以技术方面也可行；另外，本系统不涉及相关法律问题，在法律角度更是没问题的；本系统开发之后运行也仅仅需要一台服务器即可完成运行，所以在运行方面也是乐观的。</w:t>
      </w:r>
    </w:p>
    <w:p w:rsidR="00D0540A" w:rsidRDefault="00941F0F">
      <w:pPr>
        <w:ind w:firstLine="480"/>
      </w:pPr>
      <w:r>
        <w:rPr>
          <w:rFonts w:hint="eastAsia"/>
        </w:rPr>
        <w:t>综上所述，本系统的可行性是良好的。</w:t>
      </w:r>
    </w:p>
    <w:p w:rsidR="00D0540A" w:rsidRDefault="00941F0F">
      <w:pPr>
        <w:pStyle w:val="1"/>
      </w:pPr>
      <w:r>
        <w:br w:type="page"/>
      </w:r>
      <w:bookmarkStart w:id="76" w:name="_Toc39189018"/>
      <w:r>
        <w:rPr>
          <w:rFonts w:hint="eastAsia"/>
        </w:rPr>
        <w:lastRenderedPageBreak/>
        <w:t>3  需求分析与设计</w:t>
      </w:r>
      <w:bookmarkEnd w:id="76"/>
    </w:p>
    <w:p w:rsidR="00D0540A" w:rsidRDefault="00941F0F">
      <w:pPr>
        <w:tabs>
          <w:tab w:val="left" w:pos="2900"/>
        </w:tabs>
        <w:ind w:firstLine="480"/>
        <w:rPr>
          <w:rFonts w:ascii="宋体" w:hAnsi="宋体" w:cs="宋体"/>
        </w:rPr>
      </w:pPr>
      <w:bookmarkStart w:id="77" w:name="_Toc216894832"/>
      <w:r>
        <w:rPr>
          <w:rFonts w:ascii="宋体" w:hAnsi="宋体" w:cs="宋体" w:hint="eastAsia"/>
        </w:rPr>
        <w:t>在系统还未进行开发之前，我们务必要对即将开发的系统进行全方位的思考，主要针对系统的功能和性能做出全方面的分析和设计。我们要将每个需求细化开来，找到需求点，并找出满足需求即实现功能的最佳方法和设计方案。</w:t>
      </w:r>
    </w:p>
    <w:p w:rsidR="00D0540A" w:rsidRDefault="00941F0F">
      <w:pPr>
        <w:tabs>
          <w:tab w:val="left" w:pos="2900"/>
        </w:tabs>
        <w:ind w:firstLine="480"/>
        <w:rPr>
          <w:rFonts w:ascii="宋体" w:cs="宋体"/>
        </w:rPr>
      </w:pPr>
      <w:r>
        <w:rPr>
          <w:rFonts w:ascii="宋体" w:hAnsi="宋体" w:cs="宋体" w:hint="eastAsia"/>
        </w:rPr>
        <w:t>系统的开发过程其实就是满足需求的过程，需求是一切的根源，而设计方案就是为了更好的、更完美的、更高效的实现需求。这就是为什么找到需求是这么的重要。只有找到需求点，才能针对需求点进行开发设计，有条不紊地完成系统的开发，否则一切的开发都是徒劳的、毫无意义的。</w:t>
      </w:r>
    </w:p>
    <w:p w:rsidR="00D0540A" w:rsidRDefault="00941F0F">
      <w:pPr>
        <w:pStyle w:val="2"/>
        <w:spacing w:before="120"/>
      </w:pPr>
      <w:bookmarkStart w:id="78" w:name="_Toc39189019"/>
      <w:bookmarkEnd w:id="77"/>
      <w:r>
        <w:rPr>
          <w:rFonts w:hint="eastAsia"/>
        </w:rPr>
        <w:t>3.1  问题分析</w:t>
      </w:r>
      <w:bookmarkEnd w:id="78"/>
    </w:p>
    <w:p w:rsidR="007C50AC" w:rsidRDefault="003A7E3F" w:rsidP="007C50AC">
      <w:pPr>
        <w:tabs>
          <w:tab w:val="left" w:pos="2900"/>
        </w:tabs>
        <w:ind w:firstLine="480"/>
        <w:rPr>
          <w:rFonts w:ascii="宋体" w:hAnsi="宋体" w:cs="宋体"/>
        </w:rPr>
      </w:pPr>
      <w:r>
        <w:rPr>
          <w:rFonts w:ascii="宋体" w:hAnsi="宋体" w:cs="宋体" w:hint="eastAsia"/>
        </w:rPr>
        <w:t>在进行开发之前我</w:t>
      </w:r>
      <w:r w:rsidR="007C50AC" w:rsidRPr="007C50AC">
        <w:rPr>
          <w:rFonts w:ascii="宋体" w:hAnsi="宋体" w:cs="宋体" w:hint="eastAsia"/>
        </w:rPr>
        <w:t>对项目</w:t>
      </w:r>
      <w:r w:rsidR="007C50AC">
        <w:rPr>
          <w:rFonts w:ascii="宋体" w:hAnsi="宋体" w:cs="宋体" w:hint="eastAsia"/>
        </w:rPr>
        <w:t>进行了大体的规划，列出了以下问题：</w:t>
      </w:r>
    </w:p>
    <w:p w:rsidR="00683610" w:rsidRPr="003A7E3F" w:rsidRDefault="007C50AC" w:rsidP="003A7E3F">
      <w:pPr>
        <w:numPr>
          <w:ilvl w:val="0"/>
          <w:numId w:val="27"/>
        </w:numPr>
        <w:ind w:left="0" w:firstLineChars="200" w:firstLine="480"/>
      </w:pPr>
      <w:r w:rsidRPr="003A7E3F">
        <w:rPr>
          <w:rFonts w:hint="eastAsia"/>
        </w:rPr>
        <w:t>登录注册问题：</w:t>
      </w:r>
      <w:r w:rsidR="00683610" w:rsidRPr="003A7E3F">
        <w:rPr>
          <w:rFonts w:hint="eastAsia"/>
        </w:rPr>
        <w:t>是否采取普遍的员工店长注册账号，之后每个人登录系统。</w:t>
      </w:r>
      <w:r w:rsidR="003A7E3F" w:rsidRPr="003A7E3F">
        <w:rPr>
          <w:rFonts w:hint="eastAsia"/>
        </w:rPr>
        <w:t>通过我</w:t>
      </w:r>
      <w:r w:rsidR="00683610" w:rsidRPr="003A7E3F">
        <w:rPr>
          <w:rFonts w:hint="eastAsia"/>
        </w:rPr>
        <w:t>的实地考察发现大多数的理发店仅仅能满足拥有一台电脑，用来记录消费情况，所以普遍的每个人都登录自己账号的方式不可取，</w:t>
      </w:r>
      <w:r w:rsidR="003A7E3F" w:rsidRPr="003A7E3F">
        <w:rPr>
          <w:rFonts w:hint="eastAsia"/>
        </w:rPr>
        <w:t>所以我</w:t>
      </w:r>
      <w:r w:rsidR="00683610" w:rsidRPr="003A7E3F">
        <w:rPr>
          <w:rFonts w:hint="eastAsia"/>
        </w:rPr>
        <w:t>规定了两种身份：店长，员工。所有员工公用一个账号，而店长拥有自己的账号，拥有一些员工没有的权限。</w:t>
      </w:r>
    </w:p>
    <w:p w:rsidR="00683610" w:rsidRPr="003A7E3F" w:rsidRDefault="00683610" w:rsidP="003A7E3F">
      <w:pPr>
        <w:numPr>
          <w:ilvl w:val="0"/>
          <w:numId w:val="27"/>
        </w:numPr>
        <w:ind w:left="0" w:firstLineChars="200" w:firstLine="480"/>
      </w:pPr>
      <w:r w:rsidRPr="003A7E3F">
        <w:rPr>
          <w:rFonts w:hint="eastAsia"/>
        </w:rPr>
        <w:t>数据储存问题：怎么储存数据，</w:t>
      </w:r>
      <w:commentRangeStart w:id="79"/>
      <w:r w:rsidRPr="003A7E3F">
        <w:rPr>
          <w:rFonts w:hint="eastAsia"/>
        </w:rPr>
        <w:t>怎么设计数据库性能更好。便于维护</w:t>
      </w:r>
      <w:r w:rsidR="003A7E3F" w:rsidRPr="003A7E3F">
        <w:rPr>
          <w:rFonts w:hint="eastAsia"/>
        </w:rPr>
        <w:t>最终我</w:t>
      </w:r>
      <w:r w:rsidRPr="003A7E3F">
        <w:rPr>
          <w:rFonts w:hint="eastAsia"/>
        </w:rPr>
        <w:t>采取</w:t>
      </w:r>
      <w:r w:rsidR="003A7E3F" w:rsidRPr="003A7E3F">
        <w:rPr>
          <w:rFonts w:hint="eastAsia"/>
        </w:rPr>
        <w:t>某些表</w:t>
      </w:r>
      <w:r w:rsidRPr="003A7E3F">
        <w:rPr>
          <w:rFonts w:hint="eastAsia"/>
        </w:rPr>
        <w:t>用单值代码表来存取相关的内容，</w:t>
      </w:r>
      <w:commentRangeEnd w:id="79"/>
      <w:r w:rsidR="00622D99">
        <w:rPr>
          <w:rStyle w:val="af0"/>
        </w:rPr>
        <w:commentReference w:id="79"/>
      </w:r>
      <w:r w:rsidRPr="003A7E3F">
        <w:rPr>
          <w:rFonts w:hint="eastAsia"/>
        </w:rPr>
        <w:t>以便于</w:t>
      </w:r>
      <w:r w:rsidR="003A7E3F" w:rsidRPr="003A7E3F">
        <w:rPr>
          <w:rFonts w:hint="eastAsia"/>
        </w:rPr>
        <w:t>更简洁的与前台交互</w:t>
      </w:r>
      <w:r w:rsidRPr="003A7E3F">
        <w:rPr>
          <w:rFonts w:hint="eastAsia"/>
        </w:rPr>
        <w:t>。</w:t>
      </w:r>
    </w:p>
    <w:p w:rsidR="00D0540A" w:rsidRDefault="00683610">
      <w:pPr>
        <w:pStyle w:val="2"/>
        <w:spacing w:before="120"/>
      </w:pPr>
      <w:bookmarkStart w:id="80" w:name="_Toc39189020"/>
      <w:r>
        <w:rPr>
          <w:rFonts w:hint="eastAsia"/>
        </w:rPr>
        <w:t>3.2  需求分析</w:t>
      </w:r>
      <w:bookmarkEnd w:id="80"/>
    </w:p>
    <w:p w:rsidR="000A207C" w:rsidRDefault="000A207C" w:rsidP="000A207C">
      <w:pPr>
        <w:ind w:firstLineChars="200" w:firstLine="480"/>
      </w:pPr>
      <w:r w:rsidRPr="00203EA1">
        <w:rPr>
          <w:rFonts w:hint="eastAsia"/>
        </w:rPr>
        <w:t>本系统整理如下需求</w:t>
      </w:r>
      <w:r w:rsidR="00203EA1">
        <w:rPr>
          <w:rFonts w:hint="eastAsia"/>
        </w:rPr>
        <w:t>，需要实现的功能点如下所示</w:t>
      </w:r>
      <w:r>
        <w:rPr>
          <w:rFonts w:hint="eastAsia"/>
        </w:rPr>
        <w:t>：</w:t>
      </w:r>
    </w:p>
    <w:p w:rsidR="00203EA1" w:rsidRDefault="00203EA1" w:rsidP="00203EA1">
      <w:pPr>
        <w:pStyle w:val="3"/>
        <w:spacing w:before="120"/>
      </w:pPr>
      <w:bookmarkStart w:id="81" w:name="_Toc39189021"/>
      <w:r>
        <w:rPr>
          <w:rFonts w:hint="eastAsia"/>
        </w:rPr>
        <w:t xml:space="preserve">3.2.1  </w:t>
      </w:r>
      <w:r>
        <w:t>登录页面</w:t>
      </w:r>
      <w:bookmarkEnd w:id="81"/>
    </w:p>
    <w:p w:rsidR="000A207C" w:rsidRDefault="00C22A56" w:rsidP="00C22A56">
      <w:pPr>
        <w:pStyle w:val="af"/>
        <w:numPr>
          <w:ilvl w:val="0"/>
          <w:numId w:val="30"/>
        </w:numPr>
        <w:ind w:firstLineChars="0"/>
      </w:pPr>
      <w:r>
        <w:t>实现两个角色的登录功能</w:t>
      </w:r>
      <w:r>
        <w:rPr>
          <w:rFonts w:hint="eastAsia"/>
        </w:rPr>
        <w:t>；</w:t>
      </w:r>
    </w:p>
    <w:p w:rsidR="00C22A56" w:rsidRDefault="00C22A56" w:rsidP="00C22A56">
      <w:pPr>
        <w:pStyle w:val="af"/>
        <w:numPr>
          <w:ilvl w:val="0"/>
          <w:numId w:val="30"/>
        </w:numPr>
        <w:ind w:firstLineChars="0"/>
      </w:pPr>
      <w:r>
        <w:rPr>
          <w:rFonts w:hint="eastAsia"/>
        </w:rPr>
        <w:t>修改密码功能；</w:t>
      </w:r>
    </w:p>
    <w:p w:rsidR="00C22A56" w:rsidRDefault="00C22A56" w:rsidP="00C22A56">
      <w:pPr>
        <w:pStyle w:val="af"/>
        <w:numPr>
          <w:ilvl w:val="0"/>
          <w:numId w:val="30"/>
        </w:numPr>
        <w:ind w:firstLineChars="0"/>
      </w:pPr>
      <w:r>
        <w:rPr>
          <w:rFonts w:hint="eastAsia"/>
        </w:rPr>
        <w:t>需要输入验证码验证功能</w:t>
      </w:r>
      <w:r w:rsidR="001C1B67">
        <w:rPr>
          <w:rFonts w:hint="eastAsia"/>
        </w:rPr>
        <w:t>；</w:t>
      </w:r>
    </w:p>
    <w:p w:rsidR="001C1B67" w:rsidRDefault="001C1B67" w:rsidP="00C22A56">
      <w:pPr>
        <w:pStyle w:val="af"/>
        <w:numPr>
          <w:ilvl w:val="0"/>
          <w:numId w:val="30"/>
        </w:numPr>
        <w:ind w:firstLineChars="0"/>
      </w:pPr>
      <w:r>
        <w:rPr>
          <w:rFonts w:hint="eastAsia"/>
        </w:rPr>
        <w:t>页面右上角动态展示登录人角色功能。</w:t>
      </w:r>
    </w:p>
    <w:p w:rsidR="00C22A56" w:rsidRDefault="00C22A56" w:rsidP="00C22A56">
      <w:pPr>
        <w:pStyle w:val="3"/>
        <w:spacing w:before="120"/>
      </w:pPr>
      <w:bookmarkStart w:id="82" w:name="_Toc39189022"/>
      <w:r>
        <w:rPr>
          <w:rFonts w:hint="eastAsia"/>
        </w:rPr>
        <w:t>3.2.2  功能管理主页面</w:t>
      </w:r>
      <w:bookmarkEnd w:id="82"/>
    </w:p>
    <w:p w:rsidR="00C22A56" w:rsidRDefault="00C22A56" w:rsidP="00EB4C34">
      <w:pPr>
        <w:pStyle w:val="af"/>
        <w:numPr>
          <w:ilvl w:val="0"/>
          <w:numId w:val="32"/>
        </w:numPr>
        <w:ind w:left="0" w:firstLine="480"/>
      </w:pPr>
      <w:r>
        <w:rPr>
          <w:rFonts w:hint="eastAsia"/>
        </w:rPr>
        <w:t>统计详情模块：</w:t>
      </w:r>
    </w:p>
    <w:p w:rsidR="00C22A56" w:rsidRDefault="00C22A56" w:rsidP="00EB4C34">
      <w:pPr>
        <w:pStyle w:val="af"/>
        <w:numPr>
          <w:ilvl w:val="0"/>
          <w:numId w:val="33"/>
        </w:numPr>
        <w:ind w:left="0" w:firstLine="480"/>
      </w:pPr>
      <w:r>
        <w:rPr>
          <w:rFonts w:hint="eastAsia"/>
        </w:rPr>
        <w:t>页面第一个模块展示近一年的收入情况概述；</w:t>
      </w:r>
    </w:p>
    <w:p w:rsidR="00C22A56" w:rsidRDefault="00C22A56" w:rsidP="00EB4C34">
      <w:pPr>
        <w:pStyle w:val="af"/>
        <w:numPr>
          <w:ilvl w:val="0"/>
          <w:numId w:val="33"/>
        </w:numPr>
        <w:ind w:left="0" w:firstLine="480"/>
      </w:pPr>
      <w:r>
        <w:rPr>
          <w:rFonts w:hint="eastAsia"/>
        </w:rPr>
        <w:t>页面第二个模块展示当前年份前五个月每个月的收入及盈利情况的柱状图；</w:t>
      </w:r>
    </w:p>
    <w:p w:rsidR="00C22A56" w:rsidRDefault="00C22A56" w:rsidP="00EB4C34">
      <w:pPr>
        <w:pStyle w:val="af"/>
        <w:numPr>
          <w:ilvl w:val="0"/>
          <w:numId w:val="33"/>
        </w:numPr>
        <w:ind w:left="0" w:firstLine="480"/>
      </w:pPr>
      <w:r>
        <w:rPr>
          <w:rFonts w:hint="eastAsia"/>
        </w:rPr>
        <w:t>页面第三个模块展示所有员工当月的消费记录数量</w:t>
      </w:r>
      <w:r w:rsidR="001C1B67">
        <w:rPr>
          <w:rFonts w:hint="eastAsia"/>
        </w:rPr>
        <w:t>；</w:t>
      </w:r>
    </w:p>
    <w:p w:rsidR="001C1B67" w:rsidRDefault="001C1B67" w:rsidP="00EB4C34">
      <w:pPr>
        <w:pStyle w:val="af"/>
        <w:numPr>
          <w:ilvl w:val="0"/>
          <w:numId w:val="33"/>
        </w:numPr>
        <w:ind w:left="0" w:firstLine="480"/>
      </w:pPr>
      <w:r>
        <w:rPr>
          <w:rFonts w:hint="eastAsia"/>
        </w:rPr>
        <w:t>修改会员折扣按钮，实现动态改变会员折扣。</w:t>
      </w:r>
    </w:p>
    <w:p w:rsidR="00EB4C34" w:rsidRDefault="00EB4C34" w:rsidP="00EB4C34">
      <w:pPr>
        <w:pStyle w:val="af"/>
        <w:numPr>
          <w:ilvl w:val="0"/>
          <w:numId w:val="32"/>
        </w:numPr>
        <w:ind w:left="0" w:firstLine="480"/>
      </w:pPr>
      <w:r>
        <w:rPr>
          <w:rFonts w:hint="eastAsia"/>
        </w:rPr>
        <w:lastRenderedPageBreak/>
        <w:t>消费记录模块：</w:t>
      </w:r>
    </w:p>
    <w:p w:rsidR="00EB4C34" w:rsidRDefault="00EB4C34" w:rsidP="00831E25">
      <w:pPr>
        <w:pStyle w:val="af"/>
        <w:numPr>
          <w:ilvl w:val="0"/>
          <w:numId w:val="36"/>
        </w:numPr>
        <w:ind w:left="0" w:firstLine="480"/>
      </w:pPr>
      <w:r>
        <w:rPr>
          <w:rFonts w:hint="eastAsia"/>
        </w:rPr>
        <w:t>点击消费记录模块展示所有的消费记录（分页，每页</w:t>
      </w:r>
      <w:r>
        <w:rPr>
          <w:rFonts w:hint="eastAsia"/>
        </w:rPr>
        <w:t>8</w:t>
      </w:r>
      <w:r>
        <w:rPr>
          <w:rFonts w:hint="eastAsia"/>
        </w:rPr>
        <w:t>条数据）；</w:t>
      </w:r>
    </w:p>
    <w:p w:rsidR="00EB4C34" w:rsidRDefault="00831E25" w:rsidP="00831E25">
      <w:pPr>
        <w:pStyle w:val="af"/>
        <w:numPr>
          <w:ilvl w:val="0"/>
          <w:numId w:val="36"/>
        </w:numPr>
        <w:ind w:left="0" w:firstLine="480"/>
      </w:pPr>
      <w:r>
        <w:rPr>
          <w:rFonts w:hint="eastAsia"/>
        </w:rPr>
        <w:t>页面右上角有添加图案，实现添加消费记录功能；</w:t>
      </w:r>
    </w:p>
    <w:p w:rsidR="00831E25" w:rsidRDefault="00831E25" w:rsidP="00831E25">
      <w:pPr>
        <w:pStyle w:val="af"/>
        <w:numPr>
          <w:ilvl w:val="0"/>
          <w:numId w:val="36"/>
        </w:numPr>
        <w:ind w:left="0" w:firstLine="480"/>
      </w:pPr>
      <w:r>
        <w:rPr>
          <w:rFonts w:hint="eastAsia"/>
        </w:rPr>
        <w:t>添加消费记录以弹出框形式展示；</w:t>
      </w:r>
    </w:p>
    <w:p w:rsidR="00831E25" w:rsidRDefault="00831E25" w:rsidP="00831E25">
      <w:pPr>
        <w:pStyle w:val="af"/>
        <w:numPr>
          <w:ilvl w:val="0"/>
          <w:numId w:val="36"/>
        </w:numPr>
        <w:ind w:left="0" w:firstLine="480"/>
      </w:pPr>
      <w:r>
        <w:rPr>
          <w:rFonts w:hint="eastAsia"/>
        </w:rPr>
        <w:t>添加消费记录的弹出框应包含以下信息项：电话号，会员的基本信息（姓名，），消费信息（），取消、查询和提交按钮。</w:t>
      </w:r>
    </w:p>
    <w:p w:rsidR="00831E25" w:rsidRDefault="00831E25" w:rsidP="00831E25">
      <w:pPr>
        <w:pStyle w:val="af"/>
        <w:numPr>
          <w:ilvl w:val="0"/>
          <w:numId w:val="32"/>
        </w:numPr>
        <w:ind w:left="0" w:firstLine="480"/>
      </w:pPr>
      <w:r>
        <w:rPr>
          <w:rFonts w:hint="eastAsia"/>
        </w:rPr>
        <w:t>会员管理模块：</w:t>
      </w:r>
    </w:p>
    <w:p w:rsidR="00831E25" w:rsidRDefault="00831E25" w:rsidP="001C1B67">
      <w:pPr>
        <w:pStyle w:val="af"/>
        <w:numPr>
          <w:ilvl w:val="0"/>
          <w:numId w:val="38"/>
        </w:numPr>
        <w:ind w:left="0" w:firstLine="480"/>
      </w:pPr>
      <w:r>
        <w:rPr>
          <w:rFonts w:hint="eastAsia"/>
        </w:rPr>
        <w:t>点击会员管理展示会员信息；</w:t>
      </w:r>
    </w:p>
    <w:p w:rsidR="00831E25" w:rsidRDefault="00831E25" w:rsidP="001C1B67">
      <w:pPr>
        <w:pStyle w:val="af"/>
        <w:numPr>
          <w:ilvl w:val="0"/>
          <w:numId w:val="38"/>
        </w:numPr>
        <w:ind w:left="0" w:firstLine="480"/>
      </w:pPr>
      <w:r>
        <w:rPr>
          <w:rFonts w:hint="eastAsia"/>
        </w:rPr>
        <w:t>实现修改和删除会员的功能；</w:t>
      </w:r>
    </w:p>
    <w:p w:rsidR="00831E25" w:rsidRDefault="00831E25" w:rsidP="001C1B67">
      <w:pPr>
        <w:pStyle w:val="af"/>
        <w:numPr>
          <w:ilvl w:val="0"/>
          <w:numId w:val="38"/>
        </w:numPr>
        <w:ind w:left="0" w:firstLine="480"/>
      </w:pPr>
      <w:r>
        <w:rPr>
          <w:rFonts w:hint="eastAsia"/>
        </w:rPr>
        <w:t>实现用姓名，手机号模糊查询功能</w:t>
      </w:r>
      <w:r w:rsidR="001C1B67">
        <w:rPr>
          <w:rFonts w:hint="eastAsia"/>
        </w:rPr>
        <w:t>；</w:t>
      </w:r>
    </w:p>
    <w:p w:rsidR="001C1B67" w:rsidRDefault="001C1B67" w:rsidP="001C1B67">
      <w:pPr>
        <w:pStyle w:val="af"/>
        <w:numPr>
          <w:ilvl w:val="0"/>
          <w:numId w:val="38"/>
        </w:numPr>
        <w:ind w:left="0" w:firstLine="480"/>
      </w:pPr>
      <w:r>
        <w:rPr>
          <w:rFonts w:hint="eastAsia"/>
        </w:rPr>
        <w:t>添加充值按钮，对会员的会员卡进行充值功能。</w:t>
      </w:r>
    </w:p>
    <w:p w:rsidR="001C1B67" w:rsidRDefault="001C1B67" w:rsidP="001C1B67">
      <w:pPr>
        <w:pStyle w:val="af"/>
        <w:numPr>
          <w:ilvl w:val="0"/>
          <w:numId w:val="32"/>
        </w:numPr>
        <w:ind w:left="0" w:firstLine="480"/>
      </w:pPr>
      <w:r>
        <w:rPr>
          <w:rFonts w:hint="eastAsia"/>
        </w:rPr>
        <w:t>人员模块：</w:t>
      </w:r>
    </w:p>
    <w:p w:rsidR="001C1B67" w:rsidRDefault="001C1B67" w:rsidP="001C1B67">
      <w:pPr>
        <w:pStyle w:val="af"/>
        <w:numPr>
          <w:ilvl w:val="0"/>
          <w:numId w:val="42"/>
        </w:numPr>
        <w:ind w:left="0" w:firstLine="480"/>
      </w:pPr>
      <w:r>
        <w:rPr>
          <w:rFonts w:hint="eastAsia"/>
        </w:rPr>
        <w:t>展示员工的基本信息；</w:t>
      </w:r>
    </w:p>
    <w:p w:rsidR="001C1B67" w:rsidRDefault="001C1B67" w:rsidP="001C1B67">
      <w:pPr>
        <w:pStyle w:val="af"/>
        <w:numPr>
          <w:ilvl w:val="0"/>
          <w:numId w:val="42"/>
        </w:numPr>
        <w:ind w:left="0" w:firstLine="480"/>
      </w:pPr>
      <w:r>
        <w:rPr>
          <w:rFonts w:hint="eastAsia"/>
        </w:rPr>
        <w:t>实现对员工的基本信息进行增加、修改、删除操作。</w:t>
      </w:r>
    </w:p>
    <w:p w:rsidR="001C1B67" w:rsidRDefault="001C1B67" w:rsidP="001C1B67">
      <w:pPr>
        <w:pStyle w:val="af"/>
        <w:numPr>
          <w:ilvl w:val="0"/>
          <w:numId w:val="32"/>
        </w:numPr>
        <w:ind w:left="0" w:firstLine="480"/>
      </w:pPr>
      <w:r>
        <w:rPr>
          <w:rFonts w:hint="eastAsia"/>
        </w:rPr>
        <w:t>库存模块：</w:t>
      </w:r>
    </w:p>
    <w:p w:rsidR="001C1B67" w:rsidRDefault="001C1B67" w:rsidP="001C1B67">
      <w:pPr>
        <w:pStyle w:val="af"/>
        <w:numPr>
          <w:ilvl w:val="0"/>
          <w:numId w:val="43"/>
        </w:numPr>
        <w:ind w:left="0" w:firstLine="480"/>
      </w:pPr>
      <w:r>
        <w:rPr>
          <w:rFonts w:hint="eastAsia"/>
        </w:rPr>
        <w:t>展示商品的库存情况；</w:t>
      </w:r>
    </w:p>
    <w:p w:rsidR="001C1B67" w:rsidRDefault="001C1B67" w:rsidP="001C1B67">
      <w:pPr>
        <w:pStyle w:val="af"/>
        <w:numPr>
          <w:ilvl w:val="0"/>
          <w:numId w:val="43"/>
        </w:numPr>
        <w:ind w:left="0" w:firstLine="480"/>
      </w:pPr>
      <w:r>
        <w:rPr>
          <w:rFonts w:hint="eastAsia"/>
        </w:rPr>
        <w:t>对商品库存进行加减；</w:t>
      </w:r>
    </w:p>
    <w:p w:rsidR="001C1B67" w:rsidRDefault="001C1B67" w:rsidP="001C1B67">
      <w:pPr>
        <w:pStyle w:val="af"/>
        <w:numPr>
          <w:ilvl w:val="0"/>
          <w:numId w:val="43"/>
        </w:numPr>
        <w:ind w:left="0" w:firstLine="480"/>
      </w:pPr>
      <w:r>
        <w:rPr>
          <w:rFonts w:hint="eastAsia"/>
        </w:rPr>
        <w:t>通过手机号查询库存数功能；</w:t>
      </w:r>
    </w:p>
    <w:p w:rsidR="001C1B67" w:rsidRDefault="001C1B67" w:rsidP="001C1B67">
      <w:pPr>
        <w:pStyle w:val="af"/>
        <w:numPr>
          <w:ilvl w:val="0"/>
          <w:numId w:val="43"/>
        </w:numPr>
        <w:ind w:left="0" w:firstLine="480"/>
      </w:pPr>
      <w:r>
        <w:rPr>
          <w:rFonts w:hint="eastAsia"/>
        </w:rPr>
        <w:t>商品的模糊查询。</w:t>
      </w:r>
    </w:p>
    <w:p w:rsidR="00EB4C34" w:rsidRPr="00C22A56" w:rsidRDefault="00EB4C34" w:rsidP="00EB4C34"/>
    <w:p w:rsidR="00D0540A" w:rsidRDefault="00941F0F">
      <w:pPr>
        <w:pStyle w:val="2"/>
        <w:spacing w:before="120"/>
      </w:pPr>
      <w:bookmarkStart w:id="83" w:name="_Toc39189023"/>
      <w:r>
        <w:rPr>
          <w:rFonts w:hint="eastAsia"/>
        </w:rPr>
        <w:t>3.3  系统功能模块设计</w:t>
      </w:r>
      <w:bookmarkEnd w:id="83"/>
    </w:p>
    <w:p w:rsidR="00FD4075" w:rsidRDefault="003A6A1D" w:rsidP="00467677">
      <w:pPr>
        <w:ind w:firstLineChars="200" w:firstLine="480"/>
      </w:pPr>
      <w:r>
        <w:rPr>
          <w:rFonts w:hint="eastAsia"/>
        </w:rPr>
        <w:t>本系统从登录功能开始，登录功能分为三</w:t>
      </w:r>
      <w:ins w:id="84" w:author="yyl" w:date="2020-05-01T16:47:00Z">
        <w:r w:rsidR="00622D99">
          <w:rPr>
            <w:rFonts w:hint="eastAsia"/>
          </w:rPr>
          <w:t>？</w:t>
        </w:r>
      </w:ins>
      <w:r>
        <w:rPr>
          <w:rFonts w:hint="eastAsia"/>
        </w:rPr>
        <w:t>个部分，分别是：注销</w:t>
      </w:r>
      <w:r w:rsidR="00FD4075" w:rsidRPr="00BA3368">
        <w:rPr>
          <w:rFonts w:hint="eastAsia"/>
        </w:rPr>
        <w:t>和登录操作。</w:t>
      </w:r>
      <w:r>
        <w:rPr>
          <w:rFonts w:hint="eastAsia"/>
        </w:rPr>
        <w:t>本系统一共有两种角色：店长和员工。店长拥有最大的权限，店长</w:t>
      </w:r>
      <w:r w:rsidR="00467677">
        <w:rPr>
          <w:rFonts w:hint="eastAsia"/>
        </w:rPr>
        <w:t>和员工</w:t>
      </w:r>
      <w:r>
        <w:rPr>
          <w:rFonts w:hint="eastAsia"/>
        </w:rPr>
        <w:t>的账号密码是</w:t>
      </w:r>
      <w:r w:rsidR="00467677">
        <w:rPr>
          <w:rFonts w:hint="eastAsia"/>
        </w:rPr>
        <w:t>默认的，登录页面有一个按钮用来修改账号的密码。</w:t>
      </w:r>
      <w:r w:rsidR="00467677" w:rsidRPr="00BA3368">
        <w:rPr>
          <w:rFonts w:hint="eastAsia"/>
        </w:rPr>
        <w:t>登录</w:t>
      </w:r>
      <w:r w:rsidR="00467677">
        <w:rPr>
          <w:rFonts w:hint="eastAsia"/>
        </w:rPr>
        <w:t>之后系统会根据账号密码判断登录人的身份，从而赋予不同的权限，进行不同的操作。</w:t>
      </w:r>
      <w:r w:rsidR="00467677" w:rsidRPr="00BA3368">
        <w:rPr>
          <w:rFonts w:hint="eastAsia"/>
        </w:rPr>
        <w:t>登录</w:t>
      </w:r>
      <w:r w:rsidR="00467677">
        <w:rPr>
          <w:rFonts w:hint="eastAsia"/>
        </w:rPr>
        <w:t>的用户还可以通过注销安全退出。</w:t>
      </w:r>
    </w:p>
    <w:p w:rsidR="0057023F" w:rsidRDefault="0057023F" w:rsidP="00467677">
      <w:pPr>
        <w:ind w:firstLineChars="200" w:firstLine="480"/>
      </w:pPr>
      <w:r>
        <w:rPr>
          <w:rFonts w:hint="eastAsia"/>
        </w:rPr>
        <w:t>进入系统之后店长拥有全权限可以看到五个模块，分别是：统计详情，消费管理，会员管理，人员管理，库存管理。统计详情从两个方面进行展示，一是对店内收入角度</w:t>
      </w:r>
      <w:ins w:id="85" w:author="yyl" w:date="2020-05-01T16:49:00Z">
        <w:r w:rsidR="00622D99">
          <w:rPr>
            <w:rFonts w:hint="eastAsia"/>
          </w:rPr>
          <w:t>进行数据统计</w:t>
        </w:r>
      </w:ins>
      <w:r>
        <w:rPr>
          <w:rFonts w:hint="eastAsia"/>
        </w:rPr>
        <w:t>，二是员工的业绩角度进行数据统计。消费管理主要的功能是：首先会展示所有人的消费记录，之后可以进行添加消费记录操作</w:t>
      </w:r>
      <w:r w:rsidR="001E5DDD">
        <w:rPr>
          <w:rFonts w:hint="eastAsia"/>
        </w:rPr>
        <w:t>，在添加消费记录的同时会对库存、会员卡余额和员工的业绩进行加减</w:t>
      </w:r>
      <w:r>
        <w:rPr>
          <w:rFonts w:hint="eastAsia"/>
        </w:rPr>
        <w:t>。会员管理主要是可以对会员手机号进行修改，删除会员</w:t>
      </w:r>
      <w:r w:rsidR="001E5DDD">
        <w:rPr>
          <w:rFonts w:hint="eastAsia"/>
        </w:rPr>
        <w:t>，添加新会员以及展示会员的基本信息。并且可以对会员卡进行充值。库存管理主要展示店内商品的库存情况，以及进价售价等价格进行记录、运算。</w:t>
      </w:r>
      <w:r w:rsidR="001E5DDD">
        <w:rPr>
          <w:rFonts w:hint="eastAsia"/>
        </w:rPr>
        <w:lastRenderedPageBreak/>
        <w:t>人员管理则是对理发店内员工进行管理，记录员工信息，绩效，以及对员工的修改新增删除等操作。而店员的权限仅仅是消费管理、会员管理和库存管理。店员仅可以对这三个管理模块进行相关操作。</w:t>
      </w:r>
    </w:p>
    <w:p w:rsidR="00A230C4" w:rsidRPr="00C52CF2" w:rsidRDefault="00A230C4" w:rsidP="00A230C4">
      <w:pPr>
        <w:ind w:firstLine="482"/>
        <w:rPr>
          <w:rFonts w:ascii="宋体" w:hAnsi="宋体" w:cs="MS Mincho"/>
        </w:rPr>
      </w:pPr>
      <w:r>
        <w:rPr>
          <w:rFonts w:hint="eastAsia"/>
        </w:rPr>
        <w:t>功能模块设计如图</w:t>
      </w:r>
      <w:r w:rsidR="00D4152E">
        <w:rPr>
          <w:rFonts w:hint="eastAsia"/>
        </w:rPr>
        <w:t>3.1</w:t>
      </w:r>
      <w:r>
        <w:rPr>
          <w:rFonts w:hint="eastAsia"/>
        </w:rPr>
        <w:t>所示：</w:t>
      </w:r>
    </w:p>
    <w:p w:rsidR="00D4152E" w:rsidRDefault="00D4152E" w:rsidP="00D4152E"/>
    <w:p w:rsidR="00D4152E" w:rsidRDefault="00D4152E" w:rsidP="00D4152E">
      <w:r>
        <w:rPr>
          <w:rFonts w:hint="eastAsia"/>
          <w:noProof/>
        </w:rPr>
        <w:drawing>
          <wp:inline distT="0" distB="0" distL="0" distR="0">
            <wp:extent cx="5581551" cy="4276725"/>
            <wp:effectExtent l="0" t="0" r="0" b="0"/>
            <wp:docPr id="5" name="图片 4" descr="功能模块设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模块设计 (1).png"/>
                    <pic:cNvPicPr/>
                  </pic:nvPicPr>
                  <pic:blipFill>
                    <a:blip r:embed="rId20"/>
                    <a:stretch>
                      <a:fillRect/>
                    </a:stretch>
                  </pic:blipFill>
                  <pic:spPr>
                    <a:xfrm>
                      <a:off x="0" y="0"/>
                      <a:ext cx="5579745" cy="4275341"/>
                    </a:xfrm>
                    <a:prstGeom prst="rect">
                      <a:avLst/>
                    </a:prstGeom>
                  </pic:spPr>
                </pic:pic>
              </a:graphicData>
            </a:graphic>
          </wp:inline>
        </w:drawing>
      </w:r>
    </w:p>
    <w:p w:rsidR="00D4152E" w:rsidRDefault="00D4152E" w:rsidP="00D4152E">
      <w:pPr>
        <w:ind w:firstLineChars="200" w:firstLine="480"/>
      </w:pPr>
    </w:p>
    <w:p w:rsidR="00D4152E" w:rsidRDefault="00D4152E" w:rsidP="00D4152E">
      <w:pPr>
        <w:jc w:val="center"/>
        <w:rPr>
          <w:rFonts w:ascii="宋体" w:hAnsi="宋体"/>
          <w:sz w:val="21"/>
          <w:szCs w:val="21"/>
        </w:rPr>
      </w:pPr>
      <w:r>
        <w:rPr>
          <w:rFonts w:ascii="宋体" w:hAnsi="宋体" w:hint="eastAsia"/>
          <w:sz w:val="21"/>
          <w:szCs w:val="21"/>
        </w:rPr>
        <w:t>图</w:t>
      </w:r>
      <w:r w:rsidR="001E5DDD">
        <w:rPr>
          <w:rFonts w:ascii="宋体" w:hAnsi="宋体" w:hint="eastAsia"/>
          <w:sz w:val="21"/>
          <w:szCs w:val="21"/>
        </w:rPr>
        <w:t>3.1</w:t>
      </w:r>
      <w:r>
        <w:rPr>
          <w:rFonts w:ascii="宋体" w:hAnsi="宋体" w:hint="eastAsia"/>
          <w:sz w:val="21"/>
          <w:szCs w:val="21"/>
        </w:rPr>
        <w:t xml:space="preserve">  功能模块设计图</w:t>
      </w:r>
    </w:p>
    <w:p w:rsidR="00D4152E" w:rsidRDefault="00D4152E" w:rsidP="00D4152E">
      <w:pPr>
        <w:jc w:val="center"/>
        <w:rPr>
          <w:rFonts w:ascii="宋体" w:hAnsi="宋体" w:cs="MS Mincho"/>
        </w:rPr>
      </w:pPr>
    </w:p>
    <w:p w:rsidR="00D0540A" w:rsidRDefault="00941F0F">
      <w:pPr>
        <w:pStyle w:val="2"/>
        <w:spacing w:before="120"/>
      </w:pPr>
      <w:bookmarkStart w:id="86" w:name="_Toc216894836"/>
      <w:bookmarkStart w:id="87" w:name="_Toc39189024"/>
      <w:r>
        <w:rPr>
          <w:rFonts w:hint="eastAsia"/>
        </w:rPr>
        <w:t xml:space="preserve">3.4  </w:t>
      </w:r>
      <w:bookmarkEnd w:id="86"/>
      <w:r>
        <w:rPr>
          <w:rFonts w:hint="eastAsia"/>
        </w:rPr>
        <w:t>数据库设计</w:t>
      </w:r>
      <w:bookmarkStart w:id="88" w:name="_Toc216894839"/>
      <w:bookmarkEnd w:id="87"/>
    </w:p>
    <w:p w:rsidR="00FD4075" w:rsidRDefault="00FD4075" w:rsidP="00FD4075">
      <w:pPr>
        <w:ind w:firstLine="480"/>
      </w:pPr>
      <w:r>
        <w:rPr>
          <w:rFonts w:hint="eastAsia"/>
        </w:rPr>
        <w:t>系统的运行除了</w:t>
      </w:r>
      <w:r w:rsidR="001E5DDD">
        <w:rPr>
          <w:rFonts w:hint="eastAsia"/>
        </w:rPr>
        <w:t>需要</w:t>
      </w:r>
      <w:r>
        <w:rPr>
          <w:rFonts w:hint="eastAsia"/>
        </w:rPr>
        <w:t>有良好的运行环境和严谨的逻辑结构。</w:t>
      </w:r>
      <w:r w:rsidR="001E5DDD">
        <w:rPr>
          <w:rFonts w:hint="eastAsia"/>
        </w:rPr>
        <w:t>如何储存数据同样也是</w:t>
      </w:r>
      <w:r>
        <w:rPr>
          <w:rFonts w:hint="eastAsia"/>
        </w:rPr>
        <w:t>极为重要的。在开发过程中，数据库是一个极其重要的环节，</w:t>
      </w:r>
      <w:r w:rsidR="00AC7E8B">
        <w:rPr>
          <w:rFonts w:hint="eastAsia"/>
        </w:rPr>
        <w:t>最开始的数据库</w:t>
      </w:r>
      <w:r>
        <w:rPr>
          <w:rFonts w:hint="eastAsia"/>
        </w:rPr>
        <w:t>设计直接关乎</w:t>
      </w:r>
      <w:del w:id="89" w:author="yyl" w:date="2020-05-01T16:51:00Z">
        <w:r w:rsidDel="00622D99">
          <w:rPr>
            <w:rFonts w:hint="eastAsia"/>
          </w:rPr>
          <w:delText>了</w:delText>
        </w:r>
      </w:del>
      <w:ins w:id="90" w:author="yyl" w:date="2020-05-01T16:51:00Z">
        <w:r w:rsidR="00622D99">
          <w:rPr>
            <w:rFonts w:hint="eastAsia"/>
          </w:rPr>
          <w:t>到</w:t>
        </w:r>
      </w:ins>
      <w:r>
        <w:rPr>
          <w:rFonts w:hint="eastAsia"/>
        </w:rPr>
        <w:t>后期的</w:t>
      </w:r>
      <w:r w:rsidR="00AC7E8B">
        <w:rPr>
          <w:rFonts w:hint="eastAsia"/>
        </w:rPr>
        <w:t>需求开发工作，这</w:t>
      </w:r>
      <w:r>
        <w:rPr>
          <w:rFonts w:hint="eastAsia"/>
        </w:rPr>
        <w:t>部分</w:t>
      </w:r>
      <w:r w:rsidR="00AC7E8B">
        <w:rPr>
          <w:rFonts w:hint="eastAsia"/>
        </w:rPr>
        <w:t>则</w:t>
      </w:r>
      <w:r>
        <w:rPr>
          <w:rFonts w:hint="eastAsia"/>
        </w:rPr>
        <w:t>主要</w:t>
      </w:r>
      <w:r w:rsidR="00AC7E8B">
        <w:rPr>
          <w:rFonts w:hint="eastAsia"/>
        </w:rPr>
        <w:t>阐述</w:t>
      </w:r>
      <w:r>
        <w:rPr>
          <w:rFonts w:hint="eastAsia"/>
        </w:rPr>
        <w:t>本系统的数据库设计。</w:t>
      </w:r>
    </w:p>
    <w:p w:rsidR="00FD4075" w:rsidRDefault="00FD4075" w:rsidP="00FD4075">
      <w:pPr>
        <w:pStyle w:val="3"/>
        <w:spacing w:before="120"/>
      </w:pPr>
      <w:bookmarkStart w:id="91" w:name="_Toc9087110"/>
      <w:bookmarkStart w:id="92" w:name="_Toc39189025"/>
      <w:r>
        <w:lastRenderedPageBreak/>
        <w:t>3</w:t>
      </w:r>
      <w:r>
        <w:rPr>
          <w:rFonts w:hint="eastAsia"/>
        </w:rPr>
        <w:t>.4.1  数据库的概念结构设计</w:t>
      </w:r>
      <w:bookmarkEnd w:id="91"/>
      <w:bookmarkEnd w:id="92"/>
    </w:p>
    <w:p w:rsidR="00FD4075" w:rsidRDefault="00AC7E8B" w:rsidP="0048527F">
      <w:pPr>
        <w:ind w:firstLineChars="200" w:firstLine="480"/>
      </w:pPr>
      <w:r w:rsidRPr="00684601">
        <w:t>在设计数据库之前必须要做的一件事就是理清各实体之间的关系</w:t>
      </w:r>
      <w:r w:rsidRPr="00684601">
        <w:rPr>
          <w:rFonts w:hint="eastAsia"/>
        </w:rPr>
        <w:t>，</w:t>
      </w:r>
      <w:r w:rsidRPr="00684601">
        <w:t>只有清晰的熟悉了解各个实体之间的关系</w:t>
      </w:r>
      <w:r w:rsidRPr="00684601">
        <w:rPr>
          <w:rFonts w:hint="eastAsia"/>
        </w:rPr>
        <w:t>，</w:t>
      </w:r>
      <w:r w:rsidRPr="00684601">
        <w:t>才能设计出逻辑清晰的数据库</w:t>
      </w:r>
      <w:r w:rsidR="00684601">
        <w:rPr>
          <w:rFonts w:hint="eastAsia"/>
        </w:rPr>
        <w:t>。本系统涉及到的实体有：人员、会员、消费记录、充值记录、</w:t>
      </w:r>
      <w:r w:rsidRPr="00684601">
        <w:rPr>
          <w:rFonts w:hint="eastAsia"/>
        </w:rPr>
        <w:t>商品</w:t>
      </w:r>
      <w:r w:rsidR="00684601">
        <w:rPr>
          <w:rFonts w:hint="eastAsia"/>
        </w:rPr>
        <w:t>这几个实体</w:t>
      </w:r>
      <w:r w:rsidRPr="00684601">
        <w:rPr>
          <w:rFonts w:hint="eastAsia"/>
        </w:rPr>
        <w:t>。</w:t>
      </w:r>
    </w:p>
    <w:p w:rsidR="00684601" w:rsidRDefault="00684601" w:rsidP="0048527F">
      <w:pPr>
        <w:ind w:firstLineChars="200" w:firstLine="480"/>
      </w:pPr>
      <w:r>
        <w:rPr>
          <w:rFonts w:hint="eastAsia"/>
        </w:rPr>
        <w:t>人员拥有姓名、性别、手机号、简介、人员编号属性，会员有会员编号、手机号、账户余额、积分、会员等级、性别、姓名、办理日期属性，商品有名称、商品编号、商品进价、商品售价、库存属性，消费记录拥有消费时间、会员价、消费金额、消费记录编号、会员名属性，充值记录拥有充值金额、充值日期、充值记录编号和备注这四个属性。</w:t>
      </w:r>
    </w:p>
    <w:p w:rsidR="00684601" w:rsidRPr="00684601" w:rsidRDefault="00684601" w:rsidP="0048527F">
      <w:pPr>
        <w:ind w:firstLineChars="200" w:firstLine="480"/>
      </w:pPr>
      <w:r>
        <w:rPr>
          <w:rFonts w:hint="eastAsia"/>
        </w:rPr>
        <w:t>其中实体中人员和商品通过库存管理是多对多的关系，人员和会员是通过创建的多对多的关系，人员和消费记录</w:t>
      </w:r>
      <w:r w:rsidR="00BF18A4">
        <w:rPr>
          <w:rFonts w:hint="eastAsia"/>
        </w:rPr>
        <w:t>通过创建形成多对多的关系，商品与会员之间通过购买形成多对多的关系，会员和充值记录通过充值操作形成了多对多的关系，会员和消费记录是多对多的关系，人员与充值记录通过创建形成多对多的关系。</w:t>
      </w:r>
    </w:p>
    <w:p w:rsidR="00684601" w:rsidRPr="00684601" w:rsidRDefault="00684601" w:rsidP="0048527F">
      <w:pPr>
        <w:ind w:firstLineChars="200" w:firstLine="480"/>
      </w:pPr>
      <w:r w:rsidRPr="00684601">
        <w:rPr>
          <w:rFonts w:hint="eastAsia"/>
        </w:rPr>
        <w:t>数据库</w:t>
      </w:r>
      <w:r w:rsidRPr="00684601">
        <w:rPr>
          <w:rFonts w:hint="eastAsia"/>
        </w:rPr>
        <w:t>E-R</w:t>
      </w:r>
      <w:r w:rsidRPr="00684601">
        <w:rPr>
          <w:rFonts w:hint="eastAsia"/>
        </w:rPr>
        <w:t>图如图</w:t>
      </w:r>
      <w:r w:rsidRPr="00684601">
        <w:rPr>
          <w:rFonts w:hint="eastAsia"/>
        </w:rPr>
        <w:t>3.2</w:t>
      </w:r>
      <w:r w:rsidRPr="00684601">
        <w:rPr>
          <w:rFonts w:hint="eastAsia"/>
        </w:rPr>
        <w:t>所示：</w:t>
      </w:r>
    </w:p>
    <w:p w:rsidR="00684601" w:rsidRDefault="00684601" w:rsidP="0048527F">
      <w:pPr>
        <w:ind w:firstLineChars="200" w:firstLine="480"/>
        <w:rPr>
          <w:color w:val="FF0000"/>
        </w:rPr>
      </w:pPr>
    </w:p>
    <w:p w:rsidR="00684601" w:rsidRDefault="00BF18A4" w:rsidP="00684601">
      <w:pPr>
        <w:rPr>
          <w:color w:val="FF0000"/>
        </w:rPr>
      </w:pPr>
      <w:r>
        <w:rPr>
          <w:rFonts w:hint="eastAsia"/>
          <w:noProof/>
          <w:color w:val="FF0000"/>
        </w:rPr>
        <w:drawing>
          <wp:inline distT="0" distB="0" distL="0" distR="0">
            <wp:extent cx="5579745" cy="3728085"/>
            <wp:effectExtent l="0" t="0" r="0" b="0"/>
            <wp:docPr id="6" name="图片 5" descr="E-R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图 (1).png"/>
                    <pic:cNvPicPr/>
                  </pic:nvPicPr>
                  <pic:blipFill>
                    <a:blip r:embed="rId21"/>
                    <a:stretch>
                      <a:fillRect/>
                    </a:stretch>
                  </pic:blipFill>
                  <pic:spPr>
                    <a:xfrm>
                      <a:off x="0" y="0"/>
                      <a:ext cx="5579745" cy="3728085"/>
                    </a:xfrm>
                    <a:prstGeom prst="rect">
                      <a:avLst/>
                    </a:prstGeom>
                  </pic:spPr>
                </pic:pic>
              </a:graphicData>
            </a:graphic>
          </wp:inline>
        </w:drawing>
      </w:r>
    </w:p>
    <w:p w:rsidR="00684601" w:rsidRDefault="00684601" w:rsidP="00684601">
      <w:pPr>
        <w:rPr>
          <w:color w:val="FF0000"/>
        </w:rPr>
      </w:pPr>
    </w:p>
    <w:p w:rsidR="00684601" w:rsidRDefault="00684601" w:rsidP="00684601">
      <w:pPr>
        <w:jc w:val="center"/>
        <w:rPr>
          <w:rFonts w:ascii="宋体" w:hAnsi="宋体"/>
          <w:sz w:val="21"/>
          <w:szCs w:val="21"/>
        </w:rPr>
      </w:pPr>
      <w:r>
        <w:rPr>
          <w:rFonts w:ascii="宋体" w:hAnsi="宋体" w:hint="eastAsia"/>
          <w:sz w:val="21"/>
          <w:szCs w:val="21"/>
        </w:rPr>
        <w:t>图3.2  E-R图</w:t>
      </w:r>
    </w:p>
    <w:p w:rsidR="00684601" w:rsidRPr="00684601" w:rsidRDefault="00684601" w:rsidP="00684601">
      <w:pPr>
        <w:rPr>
          <w:color w:val="FF0000"/>
        </w:rPr>
      </w:pPr>
    </w:p>
    <w:p w:rsidR="00FD4075" w:rsidRDefault="00FD4075" w:rsidP="00FD4075">
      <w:pPr>
        <w:pStyle w:val="3"/>
        <w:spacing w:before="120"/>
      </w:pPr>
      <w:bookmarkStart w:id="93" w:name="_Toc9087111"/>
      <w:bookmarkStart w:id="94" w:name="_Toc39189026"/>
      <w:r>
        <w:lastRenderedPageBreak/>
        <w:t>3</w:t>
      </w:r>
      <w:r>
        <w:rPr>
          <w:rFonts w:hint="eastAsia"/>
        </w:rPr>
        <w:t>.4.2  数据库的总体设计</w:t>
      </w:r>
      <w:bookmarkEnd w:id="93"/>
      <w:bookmarkEnd w:id="94"/>
    </w:p>
    <w:p w:rsidR="00FD4075" w:rsidRDefault="00C60CF1" w:rsidP="00711DA0">
      <w:pPr>
        <w:ind w:firstLineChars="200" w:firstLine="480"/>
      </w:pPr>
      <w:r>
        <w:t>根据本系统的各实体之间的关系</w:t>
      </w:r>
      <w:r>
        <w:rPr>
          <w:rFonts w:hint="eastAsia"/>
        </w:rPr>
        <w:t>，</w:t>
      </w:r>
      <w:r>
        <w:t>我将本系统分为七个表</w:t>
      </w:r>
      <w:r>
        <w:rPr>
          <w:rFonts w:hint="eastAsia"/>
        </w:rPr>
        <w:t>，</w:t>
      </w:r>
      <w:r>
        <w:t>分别为会员表</w:t>
      </w:r>
      <w:r>
        <w:rPr>
          <w:rFonts w:hint="eastAsia"/>
        </w:rPr>
        <w:t>、</w:t>
      </w:r>
      <w:r>
        <w:t>人员表</w:t>
      </w:r>
      <w:r>
        <w:rPr>
          <w:rFonts w:hint="eastAsia"/>
        </w:rPr>
        <w:t>、</w:t>
      </w:r>
      <w:r>
        <w:t>消费表</w:t>
      </w:r>
      <w:r>
        <w:rPr>
          <w:rFonts w:hint="eastAsia"/>
        </w:rPr>
        <w:t>、</w:t>
      </w:r>
      <w:r w:rsidR="00C95D69">
        <w:t>充值记录</w:t>
      </w:r>
      <w:r>
        <w:t>表</w:t>
      </w:r>
      <w:r>
        <w:rPr>
          <w:rFonts w:hint="eastAsia"/>
        </w:rPr>
        <w:t>、</w:t>
      </w:r>
      <w:r>
        <w:t>商品表</w:t>
      </w:r>
      <w:r>
        <w:rPr>
          <w:rFonts w:hint="eastAsia"/>
        </w:rPr>
        <w:t>、</w:t>
      </w:r>
      <w:r>
        <w:t>登录表</w:t>
      </w:r>
      <w:r>
        <w:rPr>
          <w:rFonts w:hint="eastAsia"/>
        </w:rPr>
        <w:t>、</w:t>
      </w:r>
      <w:r>
        <w:t>单值代码表</w:t>
      </w:r>
      <w:r>
        <w:rPr>
          <w:rFonts w:hint="eastAsia"/>
        </w:rPr>
        <w:t>。下面将具体阐述</w:t>
      </w:r>
      <w:r w:rsidR="00711DA0">
        <w:rPr>
          <w:rFonts w:hint="eastAsia"/>
        </w:rPr>
        <w:t>每个表的设计：</w:t>
      </w:r>
    </w:p>
    <w:p w:rsidR="00711DA0" w:rsidRPr="00C95D69" w:rsidRDefault="00711DA0" w:rsidP="00FC4C1A">
      <w:pPr>
        <w:pStyle w:val="af"/>
        <w:numPr>
          <w:ilvl w:val="0"/>
          <w:numId w:val="28"/>
        </w:numPr>
        <w:ind w:left="0" w:firstLine="480"/>
        <w:rPr>
          <w:bCs/>
        </w:rPr>
      </w:pPr>
      <w:proofErr w:type="spellStart"/>
      <w:r>
        <w:t>V</w:t>
      </w:r>
      <w:r>
        <w:rPr>
          <w:rFonts w:hint="eastAsia"/>
        </w:rPr>
        <w:t>ip</w:t>
      </w:r>
      <w:proofErr w:type="spellEnd"/>
      <w:r>
        <w:rPr>
          <w:rFonts w:hint="eastAsia"/>
        </w:rPr>
        <w:t>（会员）表，会员表包含了</w:t>
      </w:r>
      <w:r w:rsidR="005F7185">
        <w:rPr>
          <w:rFonts w:hint="eastAsia"/>
        </w:rPr>
        <w:t>会员的</w:t>
      </w:r>
      <w:r w:rsidR="005F7185">
        <w:rPr>
          <w:rFonts w:hint="eastAsia"/>
        </w:rPr>
        <w:t>ID</w:t>
      </w:r>
      <w:r w:rsidR="005F7185">
        <w:rPr>
          <w:rFonts w:hint="eastAsia"/>
        </w:rPr>
        <w:t>，会员名字，会员性别，电话号码，会员积分，会员等级，会员办理日期，办理人，账户余额这九个字段，会员积分和账户余额设置为数字类型，账户余额可能会出现小数所以设计成</w:t>
      </w:r>
      <w:r w:rsidR="005F7185">
        <w:rPr>
          <w:rFonts w:hint="eastAsia"/>
        </w:rPr>
        <w:t>float</w:t>
      </w:r>
      <w:r w:rsidR="005F7185">
        <w:rPr>
          <w:rFonts w:hint="eastAsia"/>
        </w:rPr>
        <w:t>类型。会员办理日期设置为日期类型，其余均为</w:t>
      </w:r>
      <w:proofErr w:type="spellStart"/>
      <w:r w:rsidR="00C95D69" w:rsidRPr="00C95D69">
        <w:rPr>
          <w:rFonts w:hint="eastAsia"/>
          <w:bCs/>
        </w:rPr>
        <w:t>v</w:t>
      </w:r>
      <w:r w:rsidR="00C95D69" w:rsidRPr="00C95D69">
        <w:rPr>
          <w:bCs/>
        </w:rPr>
        <w:t>archar</w:t>
      </w:r>
      <w:proofErr w:type="spellEnd"/>
      <w:r w:rsidR="00C95D69" w:rsidRPr="00C95D69">
        <w:rPr>
          <w:bCs/>
        </w:rPr>
        <w:t>类型</w:t>
      </w:r>
      <w:r w:rsidR="00C95D69" w:rsidRPr="00C95D69">
        <w:rPr>
          <w:rFonts w:hint="eastAsia"/>
          <w:bCs/>
        </w:rPr>
        <w:t>。</w:t>
      </w:r>
      <w:r w:rsidR="00C95D69" w:rsidRPr="00C95D69">
        <w:rPr>
          <w:bCs/>
        </w:rPr>
        <w:t>其中会员</w:t>
      </w:r>
      <w:r w:rsidR="00C95D69" w:rsidRPr="00C95D69">
        <w:rPr>
          <w:bCs/>
        </w:rPr>
        <w:t>ID</w:t>
      </w:r>
      <w:r w:rsidR="00C95D69" w:rsidRPr="00C95D69">
        <w:rPr>
          <w:bCs/>
        </w:rPr>
        <w:t>为主键</w:t>
      </w:r>
      <w:r w:rsidR="00C95D69" w:rsidRPr="00C95D69">
        <w:rPr>
          <w:rFonts w:hint="eastAsia"/>
          <w:bCs/>
        </w:rPr>
        <w:t>，</w:t>
      </w:r>
      <w:r w:rsidR="00C95D69" w:rsidRPr="00C95D69">
        <w:rPr>
          <w:bCs/>
        </w:rPr>
        <w:t>且不可以为空</w:t>
      </w:r>
      <w:r w:rsidR="00C95D69" w:rsidRPr="00C95D69">
        <w:rPr>
          <w:rFonts w:hint="eastAsia"/>
          <w:bCs/>
        </w:rPr>
        <w:t>。</w:t>
      </w:r>
      <w:r w:rsidR="00FC4C1A">
        <w:rPr>
          <w:rFonts w:hint="eastAsia"/>
          <w:bCs/>
        </w:rPr>
        <w:t>其中办理人为外键，关联人员表。</w:t>
      </w:r>
      <w:r w:rsidR="00C95D69" w:rsidRPr="00C95D69">
        <w:rPr>
          <w:bCs/>
        </w:rPr>
        <w:t>如表</w:t>
      </w:r>
      <w:r w:rsidR="00C95D69" w:rsidRPr="00C95D69">
        <w:rPr>
          <w:rFonts w:hint="eastAsia"/>
          <w:bCs/>
        </w:rPr>
        <w:t>3.1</w:t>
      </w:r>
      <w:r w:rsidR="00C95D69" w:rsidRPr="00C95D69">
        <w:rPr>
          <w:rFonts w:hint="eastAsia"/>
          <w:bCs/>
        </w:rPr>
        <w:t>所示：</w:t>
      </w:r>
    </w:p>
    <w:p w:rsidR="00C95D69" w:rsidRDefault="00C95D69" w:rsidP="00711DA0">
      <w:pPr>
        <w:ind w:firstLineChars="200" w:firstLine="480"/>
      </w:pPr>
    </w:p>
    <w:p w:rsidR="00711DA0" w:rsidRPr="009F31E4" w:rsidRDefault="00711DA0" w:rsidP="00711DA0">
      <w:pPr>
        <w:jc w:val="center"/>
        <w:rPr>
          <w:rFonts w:ascii="宋体" w:hAnsi="宋体" w:cs="MS Mincho"/>
          <w:sz w:val="21"/>
          <w:szCs w:val="21"/>
        </w:rP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1</w:t>
      </w:r>
      <w:r w:rsidR="00FC4C1A">
        <w:rPr>
          <w:rFonts w:ascii="宋体" w:hAnsi="宋体" w:cs="MS Mincho" w:hint="eastAsia"/>
          <w:sz w:val="21"/>
          <w:szCs w:val="21"/>
        </w:rPr>
        <w:t>会员</w:t>
      </w:r>
      <w:r>
        <w:rPr>
          <w:rFonts w:ascii="宋体" w:hAnsi="宋体" w:cs="MS Mincho" w:hint="eastAsia"/>
          <w:sz w:val="21"/>
          <w:szCs w:val="21"/>
        </w:rPr>
        <w:t>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711DA0" w:rsidRPr="00016DEC" w:rsidTr="005F7185">
        <w:trPr>
          <w:trHeight w:val="230"/>
        </w:trPr>
        <w:tc>
          <w:tcPr>
            <w:tcW w:w="1496"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711DA0" w:rsidRPr="00016DEC" w:rsidRDefault="00711DA0" w:rsidP="005F7185">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711DA0" w:rsidRPr="00016DEC" w:rsidTr="005F7185">
        <w:trPr>
          <w:trHeight w:val="302"/>
        </w:trPr>
        <w:tc>
          <w:tcPr>
            <w:tcW w:w="1496" w:type="dxa"/>
            <w:tcBorders>
              <w:top w:val="single" w:sz="4" w:space="0" w:color="000000"/>
            </w:tcBorders>
          </w:tcPr>
          <w:p w:rsidR="00711DA0" w:rsidRPr="00016DEC" w:rsidRDefault="00711DA0" w:rsidP="005F7185">
            <w:pPr>
              <w:jc w:val="center"/>
              <w:rPr>
                <w:bCs/>
                <w:sz w:val="21"/>
                <w:szCs w:val="21"/>
              </w:rPr>
            </w:pPr>
            <w:proofErr w:type="spellStart"/>
            <w:r>
              <w:rPr>
                <w:bCs/>
                <w:sz w:val="21"/>
                <w:szCs w:val="21"/>
              </w:rPr>
              <w:t>c</w:t>
            </w:r>
            <w:r w:rsidRPr="00016DEC">
              <w:rPr>
                <w:bCs/>
                <w:sz w:val="21"/>
                <w:szCs w:val="21"/>
              </w:rPr>
              <w:t>id</w:t>
            </w:r>
            <w:proofErr w:type="spellEnd"/>
          </w:p>
        </w:tc>
        <w:tc>
          <w:tcPr>
            <w:tcW w:w="1496" w:type="dxa"/>
            <w:tcBorders>
              <w:top w:val="single" w:sz="4" w:space="0" w:color="000000"/>
            </w:tcBorders>
          </w:tcPr>
          <w:p w:rsidR="00711DA0" w:rsidRPr="00016DEC" w:rsidRDefault="00711DA0" w:rsidP="005F7185">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Borders>
              <w:top w:val="single" w:sz="4" w:space="0" w:color="000000"/>
            </w:tcBorders>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top w:val="single" w:sz="4" w:space="0" w:color="000000"/>
            </w:tcBorders>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711DA0" w:rsidRPr="00016DEC" w:rsidRDefault="005F7185" w:rsidP="005F7185">
            <w:pPr>
              <w:jc w:val="center"/>
              <w:rPr>
                <w:rFonts w:ascii="宋体" w:hAnsi="宋体" w:cs="MS Mincho"/>
                <w:bCs/>
                <w:sz w:val="21"/>
                <w:szCs w:val="21"/>
              </w:rPr>
            </w:pPr>
            <w:r w:rsidRPr="005F7185">
              <w:rPr>
                <w:rFonts w:ascii="宋体" w:hAnsi="宋体" w:cs="MS Mincho" w:hint="eastAsia"/>
                <w:bCs/>
                <w:sz w:val="21"/>
                <w:szCs w:val="21"/>
              </w:rPr>
              <w:t>会员</w:t>
            </w:r>
            <w:r w:rsidR="00711DA0" w:rsidRPr="00016DEC">
              <w:rPr>
                <w:bCs/>
                <w:sz w:val="21"/>
                <w:szCs w:val="21"/>
              </w:rPr>
              <w:t>id</w:t>
            </w:r>
          </w:p>
        </w:tc>
      </w:tr>
      <w:tr w:rsidR="00711DA0" w:rsidRPr="00016DEC" w:rsidTr="005F7185">
        <w:trPr>
          <w:trHeight w:val="327"/>
        </w:trPr>
        <w:tc>
          <w:tcPr>
            <w:tcW w:w="1496" w:type="dxa"/>
          </w:tcPr>
          <w:p w:rsidR="00711DA0" w:rsidRPr="00016DEC" w:rsidRDefault="00711DA0" w:rsidP="005F7185">
            <w:pPr>
              <w:jc w:val="center"/>
              <w:rPr>
                <w:bCs/>
                <w:sz w:val="21"/>
                <w:szCs w:val="21"/>
              </w:rPr>
            </w:pPr>
            <w:proofErr w:type="spellStart"/>
            <w:r w:rsidRPr="00711DA0">
              <w:rPr>
                <w:bCs/>
                <w:sz w:val="21"/>
                <w:szCs w:val="21"/>
              </w:rPr>
              <w:t>c_name</w:t>
            </w:r>
            <w:proofErr w:type="spellEnd"/>
          </w:p>
        </w:tc>
        <w:tc>
          <w:tcPr>
            <w:tcW w:w="1496" w:type="dxa"/>
          </w:tcPr>
          <w:p w:rsidR="00711DA0" w:rsidRPr="00016DEC" w:rsidRDefault="00711DA0" w:rsidP="005F7185">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会员名</w:t>
            </w:r>
          </w:p>
        </w:tc>
      </w:tr>
      <w:tr w:rsidR="00711DA0" w:rsidRPr="00016DEC" w:rsidTr="005F7185">
        <w:trPr>
          <w:trHeight w:val="327"/>
        </w:trPr>
        <w:tc>
          <w:tcPr>
            <w:tcW w:w="1496" w:type="dxa"/>
          </w:tcPr>
          <w:p w:rsidR="00711DA0" w:rsidRPr="00016DEC" w:rsidRDefault="00711DA0" w:rsidP="005F7185">
            <w:pPr>
              <w:jc w:val="center"/>
              <w:rPr>
                <w:bCs/>
                <w:sz w:val="21"/>
                <w:szCs w:val="21"/>
              </w:rPr>
            </w:pPr>
            <w:proofErr w:type="spellStart"/>
            <w:r w:rsidRPr="00711DA0">
              <w:rPr>
                <w:bCs/>
                <w:sz w:val="21"/>
                <w:szCs w:val="21"/>
              </w:rPr>
              <w:t>c_sex</w:t>
            </w:r>
            <w:proofErr w:type="spellEnd"/>
          </w:p>
        </w:tc>
        <w:tc>
          <w:tcPr>
            <w:tcW w:w="1496" w:type="dxa"/>
          </w:tcPr>
          <w:p w:rsidR="00711DA0" w:rsidRPr="00016DEC" w:rsidRDefault="00711DA0" w:rsidP="005F7185">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会员性别</w:t>
            </w:r>
          </w:p>
        </w:tc>
      </w:tr>
      <w:tr w:rsidR="00711DA0" w:rsidRPr="00016DEC" w:rsidTr="005F7185">
        <w:trPr>
          <w:trHeight w:val="312"/>
        </w:trPr>
        <w:tc>
          <w:tcPr>
            <w:tcW w:w="1496" w:type="dxa"/>
          </w:tcPr>
          <w:p w:rsidR="00711DA0" w:rsidRPr="00016DEC" w:rsidRDefault="00711DA0" w:rsidP="005F7185">
            <w:pPr>
              <w:jc w:val="center"/>
              <w:rPr>
                <w:bCs/>
                <w:sz w:val="21"/>
                <w:szCs w:val="21"/>
              </w:rPr>
            </w:pPr>
            <w:proofErr w:type="spellStart"/>
            <w:r w:rsidRPr="00711DA0">
              <w:rPr>
                <w:bCs/>
                <w:sz w:val="21"/>
                <w:szCs w:val="21"/>
              </w:rPr>
              <w:t>c_tel</w:t>
            </w:r>
            <w:proofErr w:type="spellEnd"/>
          </w:p>
        </w:tc>
        <w:tc>
          <w:tcPr>
            <w:tcW w:w="1496" w:type="dxa"/>
          </w:tcPr>
          <w:p w:rsidR="00711DA0" w:rsidRPr="00016DEC" w:rsidRDefault="00711DA0" w:rsidP="005F7185">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电话号码</w:t>
            </w:r>
          </w:p>
        </w:tc>
      </w:tr>
      <w:tr w:rsidR="00711DA0" w:rsidRPr="00016DEC" w:rsidTr="005F7185">
        <w:trPr>
          <w:trHeight w:val="327"/>
        </w:trPr>
        <w:tc>
          <w:tcPr>
            <w:tcW w:w="1496" w:type="dxa"/>
          </w:tcPr>
          <w:p w:rsidR="00711DA0" w:rsidRPr="00016DEC" w:rsidRDefault="00711DA0" w:rsidP="005F7185">
            <w:pPr>
              <w:jc w:val="center"/>
              <w:rPr>
                <w:bCs/>
                <w:sz w:val="21"/>
                <w:szCs w:val="21"/>
              </w:rPr>
            </w:pPr>
            <w:proofErr w:type="spellStart"/>
            <w:r w:rsidRPr="00711DA0">
              <w:rPr>
                <w:bCs/>
                <w:sz w:val="21"/>
                <w:szCs w:val="21"/>
              </w:rPr>
              <w:t>n_integral</w:t>
            </w:r>
            <w:proofErr w:type="spellEnd"/>
          </w:p>
        </w:tc>
        <w:tc>
          <w:tcPr>
            <w:tcW w:w="1496" w:type="dxa"/>
          </w:tcPr>
          <w:p w:rsidR="00711DA0" w:rsidRPr="00016DEC" w:rsidRDefault="005F7185" w:rsidP="005F7185">
            <w:pPr>
              <w:jc w:val="center"/>
              <w:rPr>
                <w:bCs/>
                <w:sz w:val="21"/>
                <w:szCs w:val="21"/>
              </w:rPr>
            </w:pPr>
            <w:proofErr w:type="spellStart"/>
            <w:r w:rsidRPr="005F7185">
              <w:rPr>
                <w:bCs/>
                <w:sz w:val="21"/>
                <w:szCs w:val="21"/>
              </w:rPr>
              <w:t>int</w:t>
            </w:r>
            <w:proofErr w:type="spellEnd"/>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711DA0" w:rsidRPr="00016DEC" w:rsidRDefault="00711DA0" w:rsidP="005F7185">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711DA0" w:rsidRPr="00016DEC" w:rsidRDefault="005F7185" w:rsidP="005F7185">
            <w:pPr>
              <w:jc w:val="center"/>
              <w:rPr>
                <w:rFonts w:ascii="宋体" w:hAnsi="宋体" w:cs="MS Mincho"/>
                <w:bCs/>
                <w:sz w:val="21"/>
                <w:szCs w:val="21"/>
              </w:rPr>
            </w:pPr>
            <w:r>
              <w:rPr>
                <w:rFonts w:ascii="宋体" w:hAnsi="宋体" w:cs="MS Mincho" w:hint="eastAsia"/>
                <w:bCs/>
                <w:sz w:val="21"/>
                <w:szCs w:val="21"/>
              </w:rPr>
              <w:t>会员积分</w:t>
            </w:r>
          </w:p>
        </w:tc>
      </w:tr>
      <w:tr w:rsidR="00711DA0" w:rsidRPr="00016DEC" w:rsidTr="005F7185">
        <w:trPr>
          <w:trHeight w:val="914"/>
        </w:trPr>
        <w:tc>
          <w:tcPr>
            <w:tcW w:w="1496" w:type="dxa"/>
            <w:tcBorders>
              <w:bottom w:val="single" w:sz="4" w:space="0" w:color="auto"/>
            </w:tcBorders>
          </w:tcPr>
          <w:p w:rsidR="005F7185" w:rsidRDefault="00711DA0" w:rsidP="005F7185">
            <w:pPr>
              <w:jc w:val="center"/>
              <w:rPr>
                <w:bCs/>
                <w:sz w:val="21"/>
                <w:szCs w:val="21"/>
              </w:rPr>
            </w:pPr>
            <w:proofErr w:type="spellStart"/>
            <w:r w:rsidRPr="00711DA0">
              <w:rPr>
                <w:bCs/>
                <w:sz w:val="21"/>
                <w:szCs w:val="21"/>
              </w:rPr>
              <w:t>c_grade</w:t>
            </w:r>
            <w:proofErr w:type="spellEnd"/>
          </w:p>
          <w:p w:rsidR="005F7185" w:rsidRDefault="005F7185" w:rsidP="005F7185">
            <w:pPr>
              <w:jc w:val="center"/>
              <w:rPr>
                <w:sz w:val="21"/>
                <w:szCs w:val="21"/>
              </w:rPr>
            </w:pPr>
            <w:proofErr w:type="spellStart"/>
            <w:r w:rsidRPr="005F7185">
              <w:rPr>
                <w:sz w:val="21"/>
                <w:szCs w:val="21"/>
              </w:rPr>
              <w:t>t_date</w:t>
            </w:r>
            <w:proofErr w:type="spellEnd"/>
          </w:p>
          <w:p w:rsidR="005F7185" w:rsidRDefault="005F7185" w:rsidP="005F7185">
            <w:pPr>
              <w:jc w:val="center"/>
              <w:rPr>
                <w:sz w:val="21"/>
                <w:szCs w:val="21"/>
              </w:rPr>
            </w:pPr>
            <w:proofErr w:type="spellStart"/>
            <w:r w:rsidRPr="005F7185">
              <w:rPr>
                <w:sz w:val="21"/>
                <w:szCs w:val="21"/>
              </w:rPr>
              <w:t>c_updateName</w:t>
            </w:r>
            <w:proofErr w:type="spellEnd"/>
          </w:p>
          <w:p w:rsidR="00711DA0" w:rsidRPr="005F7185" w:rsidRDefault="005F7185" w:rsidP="005F7185">
            <w:pPr>
              <w:jc w:val="center"/>
              <w:rPr>
                <w:sz w:val="21"/>
                <w:szCs w:val="21"/>
              </w:rPr>
            </w:pPr>
            <w:proofErr w:type="spellStart"/>
            <w:r w:rsidRPr="005F7185">
              <w:rPr>
                <w:sz w:val="21"/>
                <w:szCs w:val="21"/>
              </w:rPr>
              <w:t>f_balance</w:t>
            </w:r>
            <w:proofErr w:type="spellEnd"/>
          </w:p>
        </w:tc>
        <w:tc>
          <w:tcPr>
            <w:tcW w:w="1496" w:type="dxa"/>
            <w:tcBorders>
              <w:bottom w:val="single" w:sz="4" w:space="0" w:color="auto"/>
            </w:tcBorders>
          </w:tcPr>
          <w:p w:rsidR="005F7185" w:rsidRDefault="00711DA0" w:rsidP="005F7185">
            <w:pPr>
              <w:jc w:val="center"/>
              <w:rPr>
                <w:bCs/>
                <w:sz w:val="21"/>
                <w:szCs w:val="21"/>
              </w:rPr>
            </w:pPr>
            <w:proofErr w:type="spellStart"/>
            <w:r w:rsidRPr="00711DA0">
              <w:rPr>
                <w:bCs/>
                <w:sz w:val="21"/>
                <w:szCs w:val="21"/>
              </w:rPr>
              <w:t>varchar</w:t>
            </w:r>
            <w:proofErr w:type="spellEnd"/>
          </w:p>
          <w:p w:rsidR="005F7185" w:rsidRDefault="005F7185" w:rsidP="005F7185">
            <w:pPr>
              <w:jc w:val="center"/>
              <w:rPr>
                <w:sz w:val="21"/>
                <w:szCs w:val="21"/>
              </w:rPr>
            </w:pPr>
            <w:r w:rsidRPr="005F7185">
              <w:rPr>
                <w:sz w:val="21"/>
                <w:szCs w:val="21"/>
              </w:rPr>
              <w:t>date</w:t>
            </w:r>
          </w:p>
          <w:p w:rsidR="005F7185" w:rsidRDefault="005F7185" w:rsidP="005F7185">
            <w:pPr>
              <w:jc w:val="center"/>
              <w:rPr>
                <w:sz w:val="21"/>
                <w:szCs w:val="21"/>
              </w:rPr>
            </w:pPr>
            <w:proofErr w:type="spellStart"/>
            <w:r w:rsidRPr="005F7185">
              <w:rPr>
                <w:sz w:val="21"/>
                <w:szCs w:val="21"/>
              </w:rPr>
              <w:t>varchar</w:t>
            </w:r>
            <w:proofErr w:type="spellEnd"/>
          </w:p>
          <w:p w:rsidR="00711DA0" w:rsidRPr="005F7185" w:rsidRDefault="005F7185" w:rsidP="005F7185">
            <w:pPr>
              <w:jc w:val="center"/>
              <w:rPr>
                <w:sz w:val="21"/>
                <w:szCs w:val="21"/>
              </w:rPr>
            </w:pPr>
            <w:r w:rsidRPr="005F7185">
              <w:rPr>
                <w:sz w:val="21"/>
                <w:szCs w:val="21"/>
              </w:rPr>
              <w:t>float</w:t>
            </w:r>
          </w:p>
        </w:tc>
        <w:tc>
          <w:tcPr>
            <w:tcW w:w="1497" w:type="dxa"/>
            <w:tcBorders>
              <w:bottom w:val="single" w:sz="4" w:space="0" w:color="auto"/>
            </w:tcBorders>
          </w:tcPr>
          <w:p w:rsidR="00711DA0" w:rsidRDefault="005F7185" w:rsidP="005F7185">
            <w:pPr>
              <w:jc w:val="center"/>
              <w:rPr>
                <w:rFonts w:ascii="宋体" w:hAnsi="宋体" w:cs="MS Mincho"/>
                <w:bCs/>
                <w:sz w:val="21"/>
                <w:szCs w:val="21"/>
              </w:rPr>
            </w:pPr>
            <w:r w:rsidRPr="00016DEC">
              <w:rPr>
                <w:rFonts w:ascii="宋体" w:hAnsi="宋体" w:cs="MS Mincho" w:hint="eastAsia"/>
                <w:bCs/>
                <w:sz w:val="21"/>
                <w:szCs w:val="21"/>
              </w:rPr>
              <w:t>40</w:t>
            </w:r>
          </w:p>
          <w:p w:rsidR="005F7185" w:rsidRDefault="005F7185" w:rsidP="005F7185">
            <w:pPr>
              <w:jc w:val="center"/>
              <w:rPr>
                <w:rFonts w:ascii="宋体" w:hAnsi="宋体" w:cs="MS Mincho"/>
                <w:bCs/>
                <w:sz w:val="21"/>
                <w:szCs w:val="21"/>
              </w:rPr>
            </w:pPr>
            <w:r w:rsidRPr="00016DEC">
              <w:rPr>
                <w:rFonts w:ascii="宋体" w:hAnsi="宋体" w:cs="MS Mincho" w:hint="eastAsia"/>
                <w:bCs/>
                <w:sz w:val="21"/>
                <w:szCs w:val="21"/>
              </w:rPr>
              <w:t>40</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40</w:t>
            </w:r>
          </w:p>
          <w:p w:rsidR="005F7185" w:rsidRPr="00016DEC" w:rsidRDefault="005F7185" w:rsidP="005F7185">
            <w:pPr>
              <w:jc w:val="center"/>
              <w:rPr>
                <w:rFonts w:ascii="宋体" w:hAnsi="宋体" w:cs="MS Mincho"/>
                <w:bCs/>
                <w:sz w:val="21"/>
                <w:szCs w:val="21"/>
              </w:rPr>
            </w:pPr>
            <w:r>
              <w:rPr>
                <w:rFonts w:ascii="宋体" w:hAnsi="宋体" w:cs="MS Mincho" w:hint="eastAsia"/>
                <w:bCs/>
                <w:sz w:val="21"/>
                <w:szCs w:val="21"/>
              </w:rPr>
              <w:t>40</w:t>
            </w:r>
          </w:p>
        </w:tc>
        <w:tc>
          <w:tcPr>
            <w:tcW w:w="1497" w:type="dxa"/>
            <w:tcBorders>
              <w:bottom w:val="single" w:sz="4" w:space="0" w:color="auto"/>
            </w:tcBorders>
          </w:tcPr>
          <w:p w:rsidR="00711DA0" w:rsidRDefault="005F7185" w:rsidP="005F7185">
            <w:pPr>
              <w:jc w:val="center"/>
              <w:rPr>
                <w:rFonts w:ascii="宋体" w:hAnsi="宋体" w:cs="MS Mincho"/>
                <w:bCs/>
                <w:sz w:val="21"/>
                <w:szCs w:val="21"/>
              </w:rPr>
            </w:pPr>
            <w:r>
              <w:rPr>
                <w:rFonts w:ascii="宋体" w:hAnsi="宋体" w:cs="MS Mincho" w:hint="eastAsia"/>
                <w:bCs/>
                <w:sz w:val="21"/>
                <w:szCs w:val="21"/>
              </w:rPr>
              <w:t>是</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是</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是</w:t>
            </w:r>
          </w:p>
          <w:p w:rsidR="005F7185" w:rsidRPr="00016DEC" w:rsidRDefault="005F7185" w:rsidP="005F7185">
            <w:pPr>
              <w:jc w:val="center"/>
              <w:rPr>
                <w:rFonts w:ascii="宋体" w:hAnsi="宋体" w:cs="MS Mincho"/>
                <w:bCs/>
                <w:sz w:val="21"/>
                <w:szCs w:val="21"/>
              </w:rPr>
            </w:pPr>
            <w:r>
              <w:rPr>
                <w:rFonts w:ascii="宋体" w:hAnsi="宋体" w:cs="MS Mincho" w:hint="eastAsia"/>
                <w:bCs/>
                <w:sz w:val="21"/>
                <w:szCs w:val="21"/>
              </w:rPr>
              <w:t>是</w:t>
            </w:r>
          </w:p>
        </w:tc>
        <w:tc>
          <w:tcPr>
            <w:tcW w:w="1497" w:type="dxa"/>
            <w:tcBorders>
              <w:bottom w:val="single" w:sz="4" w:space="0" w:color="auto"/>
            </w:tcBorders>
          </w:tcPr>
          <w:p w:rsidR="00711DA0" w:rsidRDefault="005F7185" w:rsidP="005F7185">
            <w:pPr>
              <w:jc w:val="center"/>
              <w:rPr>
                <w:rFonts w:ascii="宋体" w:hAnsi="宋体" w:cs="MS Mincho"/>
                <w:bCs/>
                <w:sz w:val="21"/>
                <w:szCs w:val="21"/>
              </w:rPr>
            </w:pPr>
            <w:r>
              <w:rPr>
                <w:rFonts w:ascii="宋体" w:hAnsi="宋体" w:cs="MS Mincho" w:hint="eastAsia"/>
                <w:bCs/>
                <w:sz w:val="21"/>
                <w:szCs w:val="21"/>
              </w:rPr>
              <w:t>否</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否</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否</w:t>
            </w:r>
          </w:p>
          <w:p w:rsidR="005F7185" w:rsidRPr="00016DEC" w:rsidRDefault="005F7185" w:rsidP="005F7185">
            <w:pPr>
              <w:jc w:val="center"/>
              <w:rPr>
                <w:rFonts w:ascii="宋体" w:hAnsi="宋体" w:cs="MS Mincho"/>
                <w:bCs/>
                <w:sz w:val="21"/>
                <w:szCs w:val="21"/>
              </w:rPr>
            </w:pPr>
            <w:r>
              <w:rPr>
                <w:rFonts w:ascii="宋体" w:hAnsi="宋体" w:cs="MS Mincho" w:hint="eastAsia"/>
                <w:bCs/>
                <w:sz w:val="21"/>
                <w:szCs w:val="21"/>
              </w:rPr>
              <w:t>否</w:t>
            </w:r>
          </w:p>
        </w:tc>
        <w:tc>
          <w:tcPr>
            <w:tcW w:w="1497" w:type="dxa"/>
            <w:tcBorders>
              <w:bottom w:val="single" w:sz="4" w:space="0" w:color="auto"/>
            </w:tcBorders>
          </w:tcPr>
          <w:p w:rsidR="00711DA0" w:rsidRDefault="005F7185" w:rsidP="005F7185">
            <w:pPr>
              <w:jc w:val="center"/>
              <w:rPr>
                <w:rFonts w:ascii="宋体" w:hAnsi="宋体" w:cs="MS Mincho"/>
                <w:bCs/>
                <w:sz w:val="21"/>
                <w:szCs w:val="21"/>
              </w:rPr>
            </w:pPr>
            <w:r>
              <w:rPr>
                <w:rFonts w:ascii="宋体" w:hAnsi="宋体" w:cs="MS Mincho" w:hint="eastAsia"/>
                <w:bCs/>
                <w:sz w:val="21"/>
                <w:szCs w:val="21"/>
              </w:rPr>
              <w:t>会员等级</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会员办理日期</w:t>
            </w:r>
          </w:p>
          <w:p w:rsidR="005F7185" w:rsidRDefault="005F7185" w:rsidP="005F7185">
            <w:pPr>
              <w:jc w:val="center"/>
              <w:rPr>
                <w:rFonts w:ascii="宋体" w:hAnsi="宋体" w:cs="MS Mincho"/>
                <w:bCs/>
                <w:sz w:val="21"/>
                <w:szCs w:val="21"/>
              </w:rPr>
            </w:pPr>
            <w:r>
              <w:rPr>
                <w:rFonts w:ascii="宋体" w:hAnsi="宋体" w:cs="MS Mincho" w:hint="eastAsia"/>
                <w:bCs/>
                <w:sz w:val="21"/>
                <w:szCs w:val="21"/>
              </w:rPr>
              <w:t>办理人</w:t>
            </w:r>
          </w:p>
          <w:p w:rsidR="005F7185" w:rsidRPr="00016DEC" w:rsidRDefault="005F7185" w:rsidP="005F7185">
            <w:pPr>
              <w:jc w:val="center"/>
              <w:rPr>
                <w:rFonts w:ascii="宋体" w:hAnsi="宋体" w:cs="MS Mincho"/>
                <w:bCs/>
                <w:sz w:val="21"/>
                <w:szCs w:val="21"/>
              </w:rPr>
            </w:pPr>
            <w:r>
              <w:rPr>
                <w:rFonts w:ascii="宋体" w:hAnsi="宋体" w:cs="MS Mincho" w:hint="eastAsia"/>
                <w:bCs/>
                <w:sz w:val="21"/>
                <w:szCs w:val="21"/>
              </w:rPr>
              <w:t>账户余额</w:t>
            </w:r>
          </w:p>
        </w:tc>
      </w:tr>
    </w:tbl>
    <w:p w:rsidR="00711DA0" w:rsidRDefault="00711DA0" w:rsidP="00711DA0">
      <w:pPr>
        <w:ind w:firstLineChars="200" w:firstLine="480"/>
        <w:rPr>
          <w:rFonts w:ascii="宋体" w:hAnsi="宋体" w:cs="MS Mincho"/>
        </w:rPr>
      </w:pPr>
    </w:p>
    <w:p w:rsidR="00711DA0" w:rsidRDefault="00C95D69" w:rsidP="00FC4C1A">
      <w:pPr>
        <w:pStyle w:val="af"/>
        <w:numPr>
          <w:ilvl w:val="0"/>
          <w:numId w:val="28"/>
        </w:numPr>
        <w:ind w:left="0" w:firstLine="480"/>
      </w:pPr>
      <w:r>
        <w:t>Purchase</w:t>
      </w:r>
      <w:r>
        <w:rPr>
          <w:rFonts w:hint="eastAsia"/>
        </w:rPr>
        <w:t>（消费）表，消费表包含了</w:t>
      </w:r>
      <w:r w:rsidR="00FC4C1A">
        <w:rPr>
          <w:rFonts w:hint="eastAsia"/>
        </w:rPr>
        <w:t>消费记录</w:t>
      </w:r>
      <w:r w:rsidR="00FC4C1A">
        <w:rPr>
          <w:rFonts w:hint="eastAsia"/>
        </w:rPr>
        <w:t>ID</w:t>
      </w:r>
      <w:r w:rsidR="00FC4C1A">
        <w:rPr>
          <w:rFonts w:hint="eastAsia"/>
        </w:rPr>
        <w:t>，消费时间，会员价格，消费金额，消费者</w:t>
      </w:r>
      <w:r w:rsidR="00FC4C1A">
        <w:rPr>
          <w:rFonts w:hint="eastAsia"/>
        </w:rPr>
        <w:t>ID</w:t>
      </w:r>
      <w:r w:rsidR="00FC4C1A">
        <w:rPr>
          <w:rFonts w:hint="eastAsia"/>
        </w:rPr>
        <w:t>，商品</w:t>
      </w:r>
      <w:r w:rsidR="00FC4C1A">
        <w:rPr>
          <w:rFonts w:hint="eastAsia"/>
        </w:rPr>
        <w:t>ID</w:t>
      </w:r>
      <w:r w:rsidR="00FC4C1A">
        <w:rPr>
          <w:rFonts w:hint="eastAsia"/>
        </w:rPr>
        <w:t>，员工</w:t>
      </w:r>
      <w:r w:rsidR="00FC4C1A">
        <w:rPr>
          <w:rFonts w:hint="eastAsia"/>
        </w:rPr>
        <w:t>ID</w:t>
      </w:r>
      <w:r w:rsidR="00FC4C1A">
        <w:rPr>
          <w:rFonts w:hint="eastAsia"/>
        </w:rPr>
        <w:t>，支付方式这八个字段。金额类的数据类型规定为</w:t>
      </w:r>
      <w:r w:rsidR="00FC4C1A">
        <w:rPr>
          <w:rFonts w:hint="eastAsia"/>
        </w:rPr>
        <w:t>float</w:t>
      </w:r>
      <w:r w:rsidR="00FC4C1A">
        <w:rPr>
          <w:rFonts w:hint="eastAsia"/>
        </w:rPr>
        <w:t>类型，日期类定义为日期类型，支付方式定义为</w:t>
      </w:r>
      <w:proofErr w:type="spellStart"/>
      <w:r w:rsidR="00FC4C1A">
        <w:rPr>
          <w:rFonts w:hint="eastAsia"/>
        </w:rPr>
        <w:t>int</w:t>
      </w:r>
      <w:proofErr w:type="spellEnd"/>
      <w:r w:rsidR="00FC4C1A">
        <w:rPr>
          <w:rFonts w:hint="eastAsia"/>
        </w:rPr>
        <w:t>类型，存储的是单值代码，其余为</w:t>
      </w:r>
      <w:proofErr w:type="spellStart"/>
      <w:r w:rsidR="00FC4C1A">
        <w:rPr>
          <w:rFonts w:hint="eastAsia"/>
        </w:rPr>
        <w:t>varchar</w:t>
      </w:r>
      <w:proofErr w:type="spellEnd"/>
      <w:r w:rsidR="00FC4C1A">
        <w:rPr>
          <w:rFonts w:hint="eastAsia"/>
        </w:rPr>
        <w:t>类型。其中消费记录</w:t>
      </w:r>
      <w:r w:rsidR="00FC4C1A">
        <w:rPr>
          <w:rFonts w:hint="eastAsia"/>
        </w:rPr>
        <w:t>ID</w:t>
      </w:r>
      <w:r w:rsidR="00FC4C1A">
        <w:rPr>
          <w:rFonts w:hint="eastAsia"/>
        </w:rPr>
        <w:t>为主键，且不可为空。其中商品</w:t>
      </w:r>
      <w:r w:rsidR="00FC4C1A">
        <w:rPr>
          <w:rFonts w:hint="eastAsia"/>
        </w:rPr>
        <w:t>ID</w:t>
      </w:r>
      <w:r w:rsidR="00FC4C1A">
        <w:rPr>
          <w:rFonts w:hint="eastAsia"/>
        </w:rPr>
        <w:t>、员工</w:t>
      </w:r>
      <w:r w:rsidR="00FC4C1A">
        <w:rPr>
          <w:rFonts w:hint="eastAsia"/>
        </w:rPr>
        <w:t>ID</w:t>
      </w:r>
      <w:r w:rsidR="00FC4C1A">
        <w:rPr>
          <w:rFonts w:hint="eastAsia"/>
        </w:rPr>
        <w:t>、消费者</w:t>
      </w:r>
      <w:r w:rsidR="00FC4C1A">
        <w:rPr>
          <w:rFonts w:hint="eastAsia"/>
        </w:rPr>
        <w:t>ID</w:t>
      </w:r>
      <w:r w:rsidR="00FC4C1A">
        <w:rPr>
          <w:rFonts w:hint="eastAsia"/>
        </w:rPr>
        <w:t>和支付方式为外键，分别关联商品表、人员表、会员表和单值代码表</w:t>
      </w:r>
      <w:r w:rsidR="0038152F">
        <w:rPr>
          <w:rFonts w:hint="eastAsia"/>
        </w:rPr>
        <w:t>。</w:t>
      </w:r>
      <w:r w:rsidRPr="00C95D69">
        <w:rPr>
          <w:bCs/>
        </w:rPr>
        <w:t>如表</w:t>
      </w:r>
      <w:r w:rsidRPr="00C95D69">
        <w:rPr>
          <w:rFonts w:hint="eastAsia"/>
          <w:bCs/>
        </w:rPr>
        <w:t>3.</w:t>
      </w:r>
      <w:r>
        <w:rPr>
          <w:rFonts w:hint="eastAsia"/>
          <w:bCs/>
        </w:rPr>
        <w:t>2</w:t>
      </w:r>
      <w:r w:rsidRPr="00C95D69">
        <w:rPr>
          <w:rFonts w:hint="eastAsia"/>
          <w:bCs/>
        </w:rPr>
        <w:t>所示：</w:t>
      </w:r>
    </w:p>
    <w:p w:rsidR="00C95D69" w:rsidRDefault="00C95D69" w:rsidP="00C95D69">
      <w:pPr>
        <w:pStyle w:val="af"/>
        <w:ind w:left="900" w:firstLineChars="0" w:firstLine="0"/>
      </w:pPr>
    </w:p>
    <w:p w:rsidR="00663451" w:rsidRDefault="00663451" w:rsidP="00C95D69">
      <w:pPr>
        <w:pStyle w:val="af"/>
        <w:ind w:left="900" w:firstLineChars="0" w:firstLine="0"/>
      </w:pPr>
    </w:p>
    <w:p w:rsidR="00663451" w:rsidRDefault="00663451" w:rsidP="00C95D69">
      <w:pPr>
        <w:pStyle w:val="af"/>
        <w:ind w:left="900" w:firstLineChars="0" w:firstLine="0"/>
      </w:pPr>
    </w:p>
    <w:p w:rsidR="00663451" w:rsidRDefault="00663451" w:rsidP="00C95D69">
      <w:pPr>
        <w:pStyle w:val="af"/>
        <w:ind w:left="900" w:firstLineChars="0" w:firstLine="0"/>
      </w:pPr>
    </w:p>
    <w:p w:rsidR="00663451" w:rsidRDefault="00663451" w:rsidP="00C95D69">
      <w:pPr>
        <w:pStyle w:val="af"/>
        <w:ind w:left="900" w:firstLineChars="0" w:firstLine="0"/>
      </w:pPr>
    </w:p>
    <w:p w:rsidR="00663451" w:rsidRDefault="00663451" w:rsidP="00C95D69">
      <w:pPr>
        <w:pStyle w:val="af"/>
        <w:ind w:left="900" w:firstLineChars="0" w:firstLine="0"/>
      </w:pPr>
    </w:p>
    <w:p w:rsidR="00663451" w:rsidRDefault="00663451" w:rsidP="00C95D69">
      <w:pPr>
        <w:pStyle w:val="af"/>
        <w:ind w:left="900" w:firstLineChars="0" w:firstLine="0"/>
      </w:pPr>
    </w:p>
    <w:p w:rsidR="00C95D69" w:rsidRPr="00C95D69" w:rsidRDefault="00C95D69" w:rsidP="00C95D69">
      <w:pPr>
        <w:jc w:val="center"/>
        <w:rPr>
          <w:rFonts w:ascii="宋体" w:hAnsi="宋体" w:cs="MS Mincho"/>
          <w:sz w:val="21"/>
          <w:szCs w:val="21"/>
        </w:rPr>
      </w:pPr>
      <w:r>
        <w:rPr>
          <w:rFonts w:ascii="宋体" w:hAnsi="宋体" w:cs="MS Mincho" w:hint="eastAsia"/>
          <w:sz w:val="21"/>
          <w:szCs w:val="21"/>
        </w:rPr>
        <w:lastRenderedPageBreak/>
        <w:t>表</w:t>
      </w:r>
      <w:r>
        <w:rPr>
          <w:rFonts w:ascii="宋体" w:hAnsi="宋体" w:cs="MS Mincho"/>
          <w:sz w:val="21"/>
          <w:szCs w:val="21"/>
        </w:rPr>
        <w:t>3.</w:t>
      </w:r>
      <w:r w:rsidR="00FC4C1A">
        <w:rPr>
          <w:rFonts w:ascii="宋体" w:hAnsi="宋体" w:cs="MS Mincho" w:hint="eastAsia"/>
          <w:sz w:val="21"/>
          <w:szCs w:val="21"/>
        </w:rPr>
        <w:t>2消费</w:t>
      </w:r>
      <w:r>
        <w:rPr>
          <w:rFonts w:ascii="宋体" w:hAnsi="宋体" w:cs="MS Mincho" w:hint="eastAsia"/>
          <w:sz w:val="21"/>
          <w:szCs w:val="21"/>
        </w:rPr>
        <w:t>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C95D69" w:rsidRPr="00016DEC" w:rsidTr="00227BD6">
        <w:trPr>
          <w:trHeight w:val="230"/>
        </w:trPr>
        <w:tc>
          <w:tcPr>
            <w:tcW w:w="1496"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C95D69" w:rsidRPr="00016DEC" w:rsidRDefault="00C95D69"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C95D69" w:rsidRPr="00016DEC" w:rsidTr="00227BD6">
        <w:trPr>
          <w:trHeight w:val="302"/>
        </w:trPr>
        <w:tc>
          <w:tcPr>
            <w:tcW w:w="1496" w:type="dxa"/>
            <w:tcBorders>
              <w:top w:val="single" w:sz="4" w:space="0" w:color="000000"/>
            </w:tcBorders>
          </w:tcPr>
          <w:p w:rsidR="00C95D69" w:rsidRPr="00016DEC" w:rsidRDefault="00C95D69" w:rsidP="00227BD6">
            <w:pPr>
              <w:jc w:val="center"/>
              <w:rPr>
                <w:bCs/>
                <w:sz w:val="21"/>
                <w:szCs w:val="21"/>
              </w:rPr>
            </w:pPr>
            <w:proofErr w:type="spellStart"/>
            <w:r>
              <w:rPr>
                <w:bCs/>
                <w:sz w:val="21"/>
                <w:szCs w:val="21"/>
              </w:rPr>
              <w:t>c</w:t>
            </w:r>
            <w:r w:rsidRPr="00016DEC">
              <w:rPr>
                <w:bCs/>
                <w:sz w:val="21"/>
                <w:szCs w:val="21"/>
              </w:rPr>
              <w:t>id</w:t>
            </w:r>
            <w:proofErr w:type="spellEnd"/>
          </w:p>
        </w:tc>
        <w:tc>
          <w:tcPr>
            <w:tcW w:w="1496" w:type="dxa"/>
            <w:tcBorders>
              <w:top w:val="single" w:sz="4" w:space="0" w:color="000000"/>
            </w:tcBorders>
          </w:tcPr>
          <w:p w:rsidR="00C95D69" w:rsidRPr="00016DEC" w:rsidRDefault="00C95D69"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Borders>
              <w:top w:val="single" w:sz="4" w:space="0" w:color="000000"/>
            </w:tcBorders>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top w:val="single" w:sz="4" w:space="0" w:color="000000"/>
            </w:tcBorders>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消费记录</w:t>
            </w:r>
            <w:r w:rsidRPr="00016DEC">
              <w:rPr>
                <w:bCs/>
                <w:sz w:val="21"/>
                <w:szCs w:val="21"/>
              </w:rPr>
              <w:t>id</w:t>
            </w:r>
          </w:p>
        </w:tc>
      </w:tr>
      <w:tr w:rsidR="00C95D69" w:rsidRPr="00016DEC" w:rsidTr="00227BD6">
        <w:trPr>
          <w:trHeight w:val="327"/>
        </w:trPr>
        <w:tc>
          <w:tcPr>
            <w:tcW w:w="1496" w:type="dxa"/>
          </w:tcPr>
          <w:p w:rsidR="00C95D69" w:rsidRPr="00016DEC" w:rsidRDefault="00C95D69" w:rsidP="00227BD6">
            <w:pPr>
              <w:jc w:val="center"/>
              <w:rPr>
                <w:bCs/>
                <w:sz w:val="21"/>
                <w:szCs w:val="21"/>
              </w:rPr>
            </w:pPr>
            <w:proofErr w:type="spellStart"/>
            <w:r w:rsidRPr="00F05D81">
              <w:rPr>
                <w:bCs/>
                <w:sz w:val="21"/>
                <w:szCs w:val="21"/>
              </w:rPr>
              <w:t>t_date</w:t>
            </w:r>
            <w:proofErr w:type="spellEnd"/>
          </w:p>
        </w:tc>
        <w:tc>
          <w:tcPr>
            <w:tcW w:w="1496" w:type="dxa"/>
          </w:tcPr>
          <w:p w:rsidR="00C95D69" w:rsidRPr="00016DEC" w:rsidRDefault="00C95D69" w:rsidP="00227BD6">
            <w:pPr>
              <w:jc w:val="center"/>
              <w:rPr>
                <w:bCs/>
                <w:sz w:val="21"/>
                <w:szCs w:val="21"/>
              </w:rPr>
            </w:pPr>
            <w:r w:rsidRPr="00F05D81">
              <w:rPr>
                <w:bCs/>
                <w:sz w:val="21"/>
                <w:szCs w:val="21"/>
              </w:rPr>
              <w:t>date</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消费时间</w:t>
            </w:r>
          </w:p>
        </w:tc>
      </w:tr>
      <w:tr w:rsidR="00C95D69" w:rsidRPr="00016DEC" w:rsidTr="00227BD6">
        <w:trPr>
          <w:trHeight w:val="327"/>
        </w:trPr>
        <w:tc>
          <w:tcPr>
            <w:tcW w:w="1496" w:type="dxa"/>
          </w:tcPr>
          <w:p w:rsidR="00C95D69" w:rsidRPr="00016DEC" w:rsidRDefault="00C95D69" w:rsidP="00227BD6">
            <w:pPr>
              <w:jc w:val="center"/>
              <w:rPr>
                <w:bCs/>
                <w:sz w:val="21"/>
                <w:szCs w:val="21"/>
              </w:rPr>
            </w:pPr>
            <w:proofErr w:type="spellStart"/>
            <w:r>
              <w:rPr>
                <w:bCs/>
                <w:sz w:val="21"/>
                <w:szCs w:val="21"/>
              </w:rPr>
              <w:t>f</w:t>
            </w:r>
            <w:r w:rsidRPr="00F05D81">
              <w:rPr>
                <w:bCs/>
                <w:sz w:val="21"/>
                <w:szCs w:val="21"/>
              </w:rPr>
              <w:t>_hymoney</w:t>
            </w:r>
            <w:proofErr w:type="spellEnd"/>
          </w:p>
        </w:tc>
        <w:tc>
          <w:tcPr>
            <w:tcW w:w="1496" w:type="dxa"/>
          </w:tcPr>
          <w:p w:rsidR="00C95D69" w:rsidRPr="00016DEC" w:rsidRDefault="00C95D69" w:rsidP="00227BD6">
            <w:pPr>
              <w:jc w:val="center"/>
              <w:rPr>
                <w:bCs/>
                <w:sz w:val="21"/>
                <w:szCs w:val="21"/>
              </w:rPr>
            </w:pPr>
            <w:r w:rsidRPr="00F05D81">
              <w:rPr>
                <w:bCs/>
                <w:sz w:val="21"/>
                <w:szCs w:val="21"/>
              </w:rPr>
              <w:t>float</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会员价格</w:t>
            </w:r>
          </w:p>
        </w:tc>
      </w:tr>
      <w:tr w:rsidR="00C95D69" w:rsidRPr="00016DEC" w:rsidTr="00227BD6">
        <w:trPr>
          <w:trHeight w:val="312"/>
        </w:trPr>
        <w:tc>
          <w:tcPr>
            <w:tcW w:w="1496" w:type="dxa"/>
          </w:tcPr>
          <w:p w:rsidR="00C95D69" w:rsidRPr="00016DEC" w:rsidRDefault="00C95D69" w:rsidP="00227BD6">
            <w:pPr>
              <w:jc w:val="center"/>
              <w:rPr>
                <w:bCs/>
                <w:sz w:val="21"/>
                <w:szCs w:val="21"/>
              </w:rPr>
            </w:pPr>
            <w:proofErr w:type="spellStart"/>
            <w:r>
              <w:rPr>
                <w:rFonts w:hint="eastAsia"/>
                <w:bCs/>
                <w:sz w:val="21"/>
                <w:szCs w:val="21"/>
              </w:rPr>
              <w:t>f</w:t>
            </w:r>
            <w:r w:rsidRPr="00F05D81">
              <w:rPr>
                <w:bCs/>
                <w:sz w:val="21"/>
                <w:szCs w:val="21"/>
              </w:rPr>
              <w:t>_money</w:t>
            </w:r>
            <w:proofErr w:type="spellEnd"/>
          </w:p>
        </w:tc>
        <w:tc>
          <w:tcPr>
            <w:tcW w:w="1496" w:type="dxa"/>
          </w:tcPr>
          <w:p w:rsidR="00C95D69" w:rsidRPr="00016DEC" w:rsidRDefault="00C95D69" w:rsidP="00227BD6">
            <w:pPr>
              <w:jc w:val="center"/>
              <w:rPr>
                <w:bCs/>
                <w:sz w:val="21"/>
                <w:szCs w:val="21"/>
              </w:rPr>
            </w:pPr>
            <w:r w:rsidRPr="00F05D81">
              <w:rPr>
                <w:bCs/>
                <w:sz w:val="21"/>
                <w:szCs w:val="21"/>
              </w:rPr>
              <w:t>float</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消费金额</w:t>
            </w:r>
          </w:p>
        </w:tc>
      </w:tr>
      <w:tr w:rsidR="00C95D69" w:rsidRPr="00016DEC" w:rsidTr="00227BD6">
        <w:trPr>
          <w:trHeight w:val="327"/>
        </w:trPr>
        <w:tc>
          <w:tcPr>
            <w:tcW w:w="1496" w:type="dxa"/>
          </w:tcPr>
          <w:p w:rsidR="00C95D69" w:rsidRPr="00016DEC" w:rsidRDefault="00C95D69" w:rsidP="00227BD6">
            <w:pPr>
              <w:jc w:val="center"/>
              <w:rPr>
                <w:bCs/>
                <w:sz w:val="21"/>
                <w:szCs w:val="21"/>
              </w:rPr>
            </w:pPr>
            <w:proofErr w:type="spellStart"/>
            <w:r w:rsidRPr="00F05D81">
              <w:rPr>
                <w:bCs/>
                <w:sz w:val="21"/>
                <w:szCs w:val="21"/>
              </w:rPr>
              <w:t>c_customerId</w:t>
            </w:r>
            <w:proofErr w:type="spellEnd"/>
          </w:p>
        </w:tc>
        <w:tc>
          <w:tcPr>
            <w:tcW w:w="1496" w:type="dxa"/>
          </w:tcPr>
          <w:p w:rsidR="00C95D69" w:rsidRPr="00016DEC" w:rsidRDefault="00C95D69"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C95D69" w:rsidRPr="00016DEC" w:rsidRDefault="00C95D69"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消费者</w:t>
            </w:r>
            <w:r w:rsidRPr="00F05D81">
              <w:rPr>
                <w:rFonts w:hint="eastAsia"/>
                <w:bCs/>
                <w:sz w:val="21"/>
                <w:szCs w:val="21"/>
              </w:rPr>
              <w:t>id</w:t>
            </w:r>
          </w:p>
        </w:tc>
      </w:tr>
      <w:tr w:rsidR="00C95D69" w:rsidRPr="00016DEC" w:rsidTr="00227BD6">
        <w:trPr>
          <w:trHeight w:val="914"/>
        </w:trPr>
        <w:tc>
          <w:tcPr>
            <w:tcW w:w="1496" w:type="dxa"/>
            <w:tcBorders>
              <w:bottom w:val="single" w:sz="4" w:space="0" w:color="auto"/>
            </w:tcBorders>
          </w:tcPr>
          <w:p w:rsidR="00C95D69" w:rsidRDefault="00C95D69" w:rsidP="00227BD6">
            <w:pPr>
              <w:jc w:val="center"/>
              <w:rPr>
                <w:sz w:val="21"/>
                <w:szCs w:val="21"/>
              </w:rPr>
            </w:pPr>
            <w:proofErr w:type="spellStart"/>
            <w:r w:rsidRPr="00F05D81">
              <w:rPr>
                <w:bCs/>
                <w:sz w:val="21"/>
                <w:szCs w:val="21"/>
              </w:rPr>
              <w:t>c_goodsId</w:t>
            </w:r>
            <w:r w:rsidRPr="00F05D81">
              <w:rPr>
                <w:sz w:val="21"/>
                <w:szCs w:val="21"/>
              </w:rPr>
              <w:t>c_personnelId</w:t>
            </w:r>
            <w:proofErr w:type="spellEnd"/>
          </w:p>
          <w:p w:rsidR="00C95D69" w:rsidRPr="005F7185" w:rsidRDefault="00C95D69" w:rsidP="00227BD6">
            <w:pPr>
              <w:jc w:val="center"/>
              <w:rPr>
                <w:sz w:val="21"/>
                <w:szCs w:val="21"/>
              </w:rPr>
            </w:pPr>
            <w:proofErr w:type="spellStart"/>
            <w:r w:rsidRPr="00F05D81">
              <w:rPr>
                <w:sz w:val="21"/>
                <w:szCs w:val="21"/>
              </w:rPr>
              <w:t>n_codeid</w:t>
            </w:r>
            <w:proofErr w:type="spellEnd"/>
          </w:p>
        </w:tc>
        <w:tc>
          <w:tcPr>
            <w:tcW w:w="1496" w:type="dxa"/>
            <w:tcBorders>
              <w:bottom w:val="single" w:sz="4" w:space="0" w:color="auto"/>
            </w:tcBorders>
          </w:tcPr>
          <w:p w:rsidR="00C95D69" w:rsidRPr="00F05D81" w:rsidRDefault="00C95D69" w:rsidP="00227BD6">
            <w:pPr>
              <w:jc w:val="center"/>
              <w:rPr>
                <w:bCs/>
                <w:sz w:val="21"/>
                <w:szCs w:val="21"/>
              </w:rPr>
            </w:pPr>
            <w:proofErr w:type="spellStart"/>
            <w:r w:rsidRPr="00711DA0">
              <w:rPr>
                <w:bCs/>
                <w:sz w:val="21"/>
                <w:szCs w:val="21"/>
              </w:rPr>
              <w:t>varchar</w:t>
            </w:r>
            <w:proofErr w:type="spellEnd"/>
          </w:p>
          <w:p w:rsidR="00C95D69" w:rsidRDefault="00C95D69" w:rsidP="00227BD6">
            <w:pPr>
              <w:jc w:val="center"/>
              <w:rPr>
                <w:sz w:val="21"/>
                <w:szCs w:val="21"/>
              </w:rPr>
            </w:pPr>
            <w:proofErr w:type="spellStart"/>
            <w:r w:rsidRPr="005F7185">
              <w:rPr>
                <w:sz w:val="21"/>
                <w:szCs w:val="21"/>
              </w:rPr>
              <w:t>varchar</w:t>
            </w:r>
            <w:proofErr w:type="spellEnd"/>
          </w:p>
          <w:p w:rsidR="00C95D69" w:rsidRPr="005F7185" w:rsidRDefault="00C95D69" w:rsidP="00227BD6">
            <w:pPr>
              <w:jc w:val="center"/>
              <w:rPr>
                <w:sz w:val="21"/>
                <w:szCs w:val="21"/>
              </w:rPr>
            </w:pPr>
            <w:proofErr w:type="spellStart"/>
            <w:r>
              <w:rPr>
                <w:rFonts w:hint="eastAsia"/>
                <w:sz w:val="21"/>
                <w:szCs w:val="21"/>
              </w:rPr>
              <w:t>int</w:t>
            </w:r>
            <w:proofErr w:type="spellEnd"/>
          </w:p>
        </w:tc>
        <w:tc>
          <w:tcPr>
            <w:tcW w:w="1497" w:type="dxa"/>
            <w:tcBorders>
              <w:bottom w:val="single" w:sz="4" w:space="0" w:color="auto"/>
            </w:tcBorders>
          </w:tcPr>
          <w:p w:rsidR="00C95D69"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p w:rsidR="00C95D69" w:rsidRDefault="00C95D69" w:rsidP="00227BD6">
            <w:pPr>
              <w:jc w:val="center"/>
              <w:rPr>
                <w:rFonts w:ascii="宋体" w:hAnsi="宋体" w:cs="MS Mincho"/>
                <w:bCs/>
                <w:sz w:val="21"/>
                <w:szCs w:val="21"/>
              </w:rPr>
            </w:pPr>
            <w:r w:rsidRPr="00016DEC">
              <w:rPr>
                <w:rFonts w:ascii="宋体" w:hAnsi="宋体" w:cs="MS Mincho" w:hint="eastAsia"/>
                <w:bCs/>
                <w:sz w:val="21"/>
                <w:szCs w:val="21"/>
              </w:rPr>
              <w:t>40</w:t>
            </w:r>
          </w:p>
          <w:p w:rsidR="00C95D69" w:rsidRPr="00016DEC" w:rsidRDefault="00197E7F" w:rsidP="00227BD6">
            <w:pPr>
              <w:jc w:val="center"/>
              <w:rPr>
                <w:rFonts w:ascii="宋体" w:hAnsi="宋体" w:cs="MS Mincho"/>
                <w:bCs/>
                <w:sz w:val="21"/>
                <w:szCs w:val="21"/>
              </w:rPr>
            </w:pPr>
            <w:r>
              <w:rPr>
                <w:rFonts w:ascii="宋体" w:hAnsi="宋体" w:cs="MS Mincho" w:hint="eastAsia"/>
                <w:bCs/>
                <w:sz w:val="21"/>
                <w:szCs w:val="21"/>
              </w:rPr>
              <w:t>10</w:t>
            </w:r>
          </w:p>
        </w:tc>
        <w:tc>
          <w:tcPr>
            <w:tcW w:w="1497" w:type="dxa"/>
            <w:tcBorders>
              <w:bottom w:val="single" w:sz="4" w:space="0" w:color="auto"/>
            </w:tcBorders>
          </w:tcPr>
          <w:p w:rsidR="00C95D69" w:rsidRDefault="00C95D69" w:rsidP="00227BD6">
            <w:pPr>
              <w:jc w:val="center"/>
              <w:rPr>
                <w:rFonts w:ascii="宋体" w:hAnsi="宋体" w:cs="MS Mincho"/>
                <w:bCs/>
                <w:sz w:val="21"/>
                <w:szCs w:val="21"/>
              </w:rPr>
            </w:pPr>
            <w:r>
              <w:rPr>
                <w:rFonts w:ascii="宋体" w:hAnsi="宋体" w:cs="MS Mincho" w:hint="eastAsia"/>
                <w:bCs/>
                <w:sz w:val="21"/>
                <w:szCs w:val="21"/>
              </w:rPr>
              <w:t>是</w:t>
            </w:r>
          </w:p>
          <w:p w:rsidR="00C95D69" w:rsidRDefault="00C95D69" w:rsidP="00227BD6">
            <w:pPr>
              <w:jc w:val="center"/>
              <w:rPr>
                <w:rFonts w:ascii="宋体" w:hAnsi="宋体" w:cs="MS Mincho"/>
                <w:bCs/>
                <w:sz w:val="21"/>
                <w:szCs w:val="21"/>
              </w:rPr>
            </w:pPr>
            <w:r>
              <w:rPr>
                <w:rFonts w:ascii="宋体" w:hAnsi="宋体" w:cs="MS Mincho" w:hint="eastAsia"/>
                <w:bCs/>
                <w:sz w:val="21"/>
                <w:szCs w:val="21"/>
              </w:rPr>
              <w:t>是</w:t>
            </w:r>
          </w:p>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Borders>
              <w:bottom w:val="single" w:sz="4" w:space="0" w:color="auto"/>
            </w:tcBorders>
          </w:tcPr>
          <w:p w:rsidR="00C95D69" w:rsidRDefault="00C95D69" w:rsidP="00227BD6">
            <w:pPr>
              <w:jc w:val="center"/>
              <w:rPr>
                <w:rFonts w:ascii="宋体" w:hAnsi="宋体" w:cs="MS Mincho"/>
                <w:bCs/>
                <w:sz w:val="21"/>
                <w:szCs w:val="21"/>
              </w:rPr>
            </w:pPr>
            <w:r>
              <w:rPr>
                <w:rFonts w:ascii="宋体" w:hAnsi="宋体" w:cs="MS Mincho" w:hint="eastAsia"/>
                <w:bCs/>
                <w:sz w:val="21"/>
                <w:szCs w:val="21"/>
              </w:rPr>
              <w:t>否</w:t>
            </w:r>
          </w:p>
          <w:p w:rsidR="00C95D69" w:rsidRDefault="00C95D69" w:rsidP="00227BD6">
            <w:pPr>
              <w:jc w:val="center"/>
              <w:rPr>
                <w:rFonts w:ascii="宋体" w:hAnsi="宋体" w:cs="MS Mincho"/>
                <w:bCs/>
                <w:sz w:val="21"/>
                <w:szCs w:val="21"/>
              </w:rPr>
            </w:pPr>
            <w:r>
              <w:rPr>
                <w:rFonts w:ascii="宋体" w:hAnsi="宋体" w:cs="MS Mincho" w:hint="eastAsia"/>
                <w:bCs/>
                <w:sz w:val="21"/>
                <w:szCs w:val="21"/>
              </w:rPr>
              <w:t>否</w:t>
            </w:r>
          </w:p>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否</w:t>
            </w:r>
          </w:p>
        </w:tc>
        <w:tc>
          <w:tcPr>
            <w:tcW w:w="1497" w:type="dxa"/>
            <w:tcBorders>
              <w:bottom w:val="single" w:sz="4" w:space="0" w:color="auto"/>
            </w:tcBorders>
          </w:tcPr>
          <w:p w:rsidR="00C95D69" w:rsidRDefault="00C95D69" w:rsidP="00227BD6">
            <w:pPr>
              <w:jc w:val="center"/>
              <w:rPr>
                <w:rFonts w:ascii="宋体" w:hAnsi="宋体" w:cs="MS Mincho"/>
                <w:bCs/>
                <w:sz w:val="21"/>
                <w:szCs w:val="21"/>
              </w:rPr>
            </w:pPr>
            <w:r>
              <w:rPr>
                <w:rFonts w:ascii="宋体" w:hAnsi="宋体" w:cs="MS Mincho" w:hint="eastAsia"/>
                <w:bCs/>
                <w:sz w:val="21"/>
                <w:szCs w:val="21"/>
              </w:rPr>
              <w:t>商品</w:t>
            </w:r>
            <w:r w:rsidRPr="00F05D81">
              <w:rPr>
                <w:rFonts w:hint="eastAsia"/>
                <w:bCs/>
                <w:sz w:val="21"/>
                <w:szCs w:val="21"/>
              </w:rPr>
              <w:t>id</w:t>
            </w:r>
          </w:p>
          <w:p w:rsidR="00C95D69" w:rsidRDefault="00C95D69" w:rsidP="00227BD6">
            <w:pPr>
              <w:jc w:val="center"/>
              <w:rPr>
                <w:rFonts w:ascii="宋体" w:hAnsi="宋体" w:cs="MS Mincho"/>
                <w:bCs/>
                <w:sz w:val="21"/>
                <w:szCs w:val="21"/>
              </w:rPr>
            </w:pPr>
            <w:r>
              <w:rPr>
                <w:rFonts w:ascii="宋体" w:hAnsi="宋体" w:cs="MS Mincho" w:hint="eastAsia"/>
                <w:bCs/>
                <w:sz w:val="21"/>
                <w:szCs w:val="21"/>
              </w:rPr>
              <w:t>员工</w:t>
            </w:r>
            <w:r w:rsidRPr="00F05D81">
              <w:rPr>
                <w:rFonts w:hint="eastAsia"/>
                <w:bCs/>
                <w:sz w:val="21"/>
                <w:szCs w:val="21"/>
              </w:rPr>
              <w:t>id</w:t>
            </w:r>
          </w:p>
          <w:p w:rsidR="00C95D69" w:rsidRPr="00016DEC" w:rsidRDefault="00C95D69" w:rsidP="00227BD6">
            <w:pPr>
              <w:jc w:val="center"/>
              <w:rPr>
                <w:rFonts w:ascii="宋体" w:hAnsi="宋体" w:cs="MS Mincho"/>
                <w:bCs/>
                <w:sz w:val="21"/>
                <w:szCs w:val="21"/>
              </w:rPr>
            </w:pPr>
            <w:r>
              <w:rPr>
                <w:rFonts w:ascii="宋体" w:hAnsi="宋体" w:cs="MS Mincho" w:hint="eastAsia"/>
                <w:bCs/>
                <w:sz w:val="21"/>
                <w:szCs w:val="21"/>
              </w:rPr>
              <w:t>支付方式</w:t>
            </w:r>
          </w:p>
        </w:tc>
      </w:tr>
    </w:tbl>
    <w:p w:rsidR="00C95D69" w:rsidRDefault="00C95D69" w:rsidP="00C95D69">
      <w:pPr>
        <w:pStyle w:val="af"/>
        <w:ind w:left="900" w:firstLineChars="0" w:firstLine="0"/>
      </w:pPr>
    </w:p>
    <w:p w:rsidR="00FC4C1A" w:rsidRDefault="00FC4C1A" w:rsidP="0038152F">
      <w:pPr>
        <w:pStyle w:val="af"/>
        <w:numPr>
          <w:ilvl w:val="0"/>
          <w:numId w:val="28"/>
        </w:numPr>
        <w:ind w:left="0" w:firstLine="480"/>
      </w:pPr>
      <w:r>
        <w:t>P</w:t>
      </w:r>
      <w:r>
        <w:rPr>
          <w:rFonts w:hint="eastAsia"/>
        </w:rPr>
        <w:t>ersonnel</w:t>
      </w:r>
      <w:r>
        <w:rPr>
          <w:rFonts w:hint="eastAsia"/>
        </w:rPr>
        <w:t>（人员）表，人员表包括了</w:t>
      </w:r>
      <w:r w:rsidR="0038152F">
        <w:rPr>
          <w:rFonts w:hint="eastAsia"/>
        </w:rPr>
        <w:t>员工</w:t>
      </w:r>
      <w:r w:rsidR="0038152F">
        <w:rPr>
          <w:rFonts w:hint="eastAsia"/>
        </w:rPr>
        <w:t>ID</w:t>
      </w:r>
      <w:r w:rsidR="0038152F">
        <w:rPr>
          <w:rFonts w:hint="eastAsia"/>
        </w:rPr>
        <w:t>，员工姓名，员工性别，员工电话，简介，薪资这六个字段。其中薪资为</w:t>
      </w:r>
      <w:r w:rsidR="0038152F">
        <w:rPr>
          <w:rFonts w:hint="eastAsia"/>
        </w:rPr>
        <w:t>float</w:t>
      </w:r>
      <w:r w:rsidR="0038152F">
        <w:rPr>
          <w:rFonts w:hint="eastAsia"/>
        </w:rPr>
        <w:t>类型，其余均为</w:t>
      </w:r>
      <w:proofErr w:type="spellStart"/>
      <w:r w:rsidR="0038152F">
        <w:rPr>
          <w:rFonts w:hint="eastAsia"/>
        </w:rPr>
        <w:t>varchar</w:t>
      </w:r>
      <w:proofErr w:type="spellEnd"/>
      <w:r w:rsidR="0038152F">
        <w:rPr>
          <w:rFonts w:hint="eastAsia"/>
        </w:rPr>
        <w:t>类型。员工</w:t>
      </w:r>
      <w:r w:rsidR="0038152F">
        <w:rPr>
          <w:rFonts w:hint="eastAsia"/>
        </w:rPr>
        <w:t>ID</w:t>
      </w:r>
      <w:r w:rsidR="0038152F">
        <w:rPr>
          <w:rFonts w:hint="eastAsia"/>
        </w:rPr>
        <w:t>为本表的主键，且不为空。</w:t>
      </w:r>
      <w:r w:rsidR="0038152F" w:rsidRPr="00C95D69">
        <w:rPr>
          <w:bCs/>
        </w:rPr>
        <w:t>如表</w:t>
      </w:r>
      <w:r w:rsidR="0038152F" w:rsidRPr="00C95D69">
        <w:rPr>
          <w:rFonts w:hint="eastAsia"/>
          <w:bCs/>
        </w:rPr>
        <w:t>3.</w:t>
      </w:r>
      <w:r w:rsidR="0038152F">
        <w:rPr>
          <w:rFonts w:hint="eastAsia"/>
          <w:bCs/>
        </w:rPr>
        <w:t>3</w:t>
      </w:r>
      <w:r w:rsidR="0038152F" w:rsidRPr="00C95D69">
        <w:rPr>
          <w:rFonts w:hint="eastAsia"/>
          <w:bCs/>
        </w:rPr>
        <w:t>所示：</w:t>
      </w:r>
    </w:p>
    <w:p w:rsidR="009F455C" w:rsidRDefault="009F455C" w:rsidP="009F455C"/>
    <w:p w:rsidR="009F455C" w:rsidRPr="009F455C" w:rsidRDefault="009F455C" w:rsidP="009F455C">
      <w:pPr>
        <w:jc w:val="center"/>
        <w:rPr>
          <w:rFonts w:ascii="宋体" w:hAnsi="宋体" w:cs="MS Mincho"/>
          <w:sz w:val="21"/>
          <w:szCs w:val="21"/>
        </w:rP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3人员表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9F455C" w:rsidRPr="00016DEC" w:rsidTr="00227BD6">
        <w:trPr>
          <w:trHeight w:val="230"/>
        </w:trPr>
        <w:tc>
          <w:tcPr>
            <w:tcW w:w="1496"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9F455C" w:rsidRPr="00016DEC" w:rsidTr="00227BD6">
        <w:trPr>
          <w:trHeight w:val="302"/>
        </w:trPr>
        <w:tc>
          <w:tcPr>
            <w:tcW w:w="1496" w:type="dxa"/>
            <w:tcBorders>
              <w:top w:val="single" w:sz="4" w:space="0" w:color="000000"/>
            </w:tcBorders>
          </w:tcPr>
          <w:p w:rsidR="009F455C" w:rsidRPr="00016DEC" w:rsidRDefault="009F455C" w:rsidP="00227BD6">
            <w:pPr>
              <w:jc w:val="center"/>
              <w:rPr>
                <w:bCs/>
                <w:sz w:val="21"/>
                <w:szCs w:val="21"/>
              </w:rPr>
            </w:pPr>
            <w:proofErr w:type="spellStart"/>
            <w:r>
              <w:rPr>
                <w:bCs/>
                <w:sz w:val="21"/>
                <w:szCs w:val="21"/>
              </w:rPr>
              <w:t>c</w:t>
            </w:r>
            <w:r w:rsidRPr="00016DEC">
              <w:rPr>
                <w:bCs/>
                <w:sz w:val="21"/>
                <w:szCs w:val="21"/>
              </w:rPr>
              <w:t>id</w:t>
            </w:r>
            <w:proofErr w:type="spellEnd"/>
          </w:p>
        </w:tc>
        <w:tc>
          <w:tcPr>
            <w:tcW w:w="1496" w:type="dxa"/>
            <w:tcBorders>
              <w:top w:val="single" w:sz="4" w:space="0" w:color="000000"/>
            </w:tcBorders>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员工</w:t>
            </w:r>
            <w:r w:rsidRPr="00016DEC">
              <w:rPr>
                <w:bCs/>
                <w:sz w:val="21"/>
                <w:szCs w:val="21"/>
              </w:rPr>
              <w:t>id</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c_name</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员工姓名</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c_sex</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员工性别</w:t>
            </w:r>
          </w:p>
        </w:tc>
      </w:tr>
      <w:tr w:rsidR="009F455C" w:rsidRPr="00016DEC" w:rsidTr="00227BD6">
        <w:trPr>
          <w:trHeight w:val="312"/>
        </w:trPr>
        <w:tc>
          <w:tcPr>
            <w:tcW w:w="1496" w:type="dxa"/>
          </w:tcPr>
          <w:p w:rsidR="009F455C" w:rsidRPr="00016DEC" w:rsidRDefault="009F455C" w:rsidP="00227BD6">
            <w:pPr>
              <w:jc w:val="center"/>
              <w:rPr>
                <w:bCs/>
                <w:sz w:val="21"/>
                <w:szCs w:val="21"/>
              </w:rPr>
            </w:pPr>
            <w:proofErr w:type="spellStart"/>
            <w:r w:rsidRPr="004D21B1">
              <w:rPr>
                <w:bCs/>
                <w:sz w:val="21"/>
                <w:szCs w:val="21"/>
              </w:rPr>
              <w:t>c_tel</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员工电话</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c_remarks</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简介</w:t>
            </w:r>
          </w:p>
        </w:tc>
      </w:tr>
      <w:tr w:rsidR="009F455C" w:rsidRPr="00016DEC" w:rsidTr="00227BD6">
        <w:trPr>
          <w:trHeight w:val="70"/>
        </w:trPr>
        <w:tc>
          <w:tcPr>
            <w:tcW w:w="1496" w:type="dxa"/>
            <w:tcBorders>
              <w:bottom w:val="single" w:sz="4" w:space="0" w:color="auto"/>
            </w:tcBorders>
          </w:tcPr>
          <w:p w:rsidR="009F455C" w:rsidRPr="005F7185" w:rsidRDefault="009F455C" w:rsidP="00227BD6">
            <w:pPr>
              <w:jc w:val="center"/>
              <w:rPr>
                <w:sz w:val="21"/>
                <w:szCs w:val="21"/>
              </w:rPr>
            </w:pPr>
            <w:proofErr w:type="spellStart"/>
            <w:r w:rsidRPr="004D21B1">
              <w:rPr>
                <w:bCs/>
                <w:sz w:val="21"/>
                <w:szCs w:val="21"/>
              </w:rPr>
              <w:t>f_salary</w:t>
            </w:r>
            <w:proofErr w:type="spellEnd"/>
          </w:p>
        </w:tc>
        <w:tc>
          <w:tcPr>
            <w:tcW w:w="1496" w:type="dxa"/>
            <w:tcBorders>
              <w:bottom w:val="single" w:sz="4" w:space="0" w:color="auto"/>
            </w:tcBorders>
          </w:tcPr>
          <w:p w:rsidR="009F455C" w:rsidRPr="005F7185" w:rsidRDefault="009F455C" w:rsidP="00227BD6">
            <w:pPr>
              <w:jc w:val="center"/>
              <w:rPr>
                <w:sz w:val="21"/>
                <w:szCs w:val="21"/>
              </w:rPr>
            </w:pPr>
            <w:r>
              <w:rPr>
                <w:bCs/>
                <w:sz w:val="21"/>
                <w:szCs w:val="21"/>
              </w:rPr>
              <w:t>f</w:t>
            </w:r>
            <w:r>
              <w:rPr>
                <w:rFonts w:hint="eastAsia"/>
                <w:bCs/>
                <w:sz w:val="21"/>
                <w:szCs w:val="21"/>
              </w:rPr>
              <w:t>loat</w:t>
            </w:r>
          </w:p>
        </w:tc>
        <w:tc>
          <w:tcPr>
            <w:tcW w:w="1497" w:type="dxa"/>
            <w:tcBorders>
              <w:bottom w:val="single" w:sz="4" w:space="0" w:color="auto"/>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bottom w:val="single" w:sz="4" w:space="0" w:color="auto"/>
            </w:tcBorders>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Borders>
              <w:bottom w:val="single" w:sz="4" w:space="0" w:color="auto"/>
            </w:tcBorders>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否</w:t>
            </w:r>
          </w:p>
        </w:tc>
        <w:tc>
          <w:tcPr>
            <w:tcW w:w="1497" w:type="dxa"/>
            <w:tcBorders>
              <w:bottom w:val="single" w:sz="4" w:space="0" w:color="auto"/>
            </w:tcBorders>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薪资</w:t>
            </w:r>
          </w:p>
        </w:tc>
      </w:tr>
    </w:tbl>
    <w:p w:rsidR="009F455C" w:rsidRDefault="009F455C" w:rsidP="009F455C"/>
    <w:p w:rsidR="009F455C" w:rsidRDefault="0038152F" w:rsidP="00197E7F">
      <w:pPr>
        <w:pStyle w:val="af"/>
        <w:numPr>
          <w:ilvl w:val="0"/>
          <w:numId w:val="28"/>
        </w:numPr>
        <w:ind w:left="0" w:firstLine="480"/>
      </w:pPr>
      <w:r>
        <w:rPr>
          <w:rFonts w:hint="eastAsia"/>
        </w:rPr>
        <w:t>Goods</w:t>
      </w:r>
      <w:r>
        <w:rPr>
          <w:rFonts w:hint="eastAsia"/>
        </w:rPr>
        <w:t>（商品）</w:t>
      </w:r>
      <w:r w:rsidR="009F455C">
        <w:rPr>
          <w:rFonts w:hint="eastAsia"/>
        </w:rPr>
        <w:t>表</w:t>
      </w:r>
      <w:r>
        <w:rPr>
          <w:rFonts w:hint="eastAsia"/>
        </w:rPr>
        <w:t>，商品表由</w:t>
      </w:r>
      <w:r w:rsidR="00197E7F">
        <w:rPr>
          <w:rFonts w:hint="eastAsia"/>
        </w:rPr>
        <w:t>商品</w:t>
      </w:r>
      <w:r w:rsidR="00197E7F">
        <w:rPr>
          <w:rFonts w:hint="eastAsia"/>
        </w:rPr>
        <w:t>ID</w:t>
      </w:r>
      <w:r w:rsidR="00197E7F">
        <w:rPr>
          <w:rFonts w:hint="eastAsia"/>
        </w:rPr>
        <w:t>，商品名称，商品单价，库存，商品进价这五个字段构成。商品单价和商品进价为</w:t>
      </w:r>
      <w:r w:rsidR="00197E7F">
        <w:rPr>
          <w:rFonts w:hint="eastAsia"/>
        </w:rPr>
        <w:t>float</w:t>
      </w:r>
      <w:r w:rsidR="00197E7F">
        <w:rPr>
          <w:rFonts w:hint="eastAsia"/>
        </w:rPr>
        <w:t>类型，库存为</w:t>
      </w:r>
      <w:proofErr w:type="spellStart"/>
      <w:r w:rsidR="00197E7F">
        <w:rPr>
          <w:rFonts w:hint="eastAsia"/>
        </w:rPr>
        <w:t>int</w:t>
      </w:r>
      <w:proofErr w:type="spellEnd"/>
      <w:r w:rsidR="00197E7F">
        <w:rPr>
          <w:rFonts w:hint="eastAsia"/>
        </w:rPr>
        <w:t>类型，其余均为</w:t>
      </w:r>
      <w:proofErr w:type="spellStart"/>
      <w:r w:rsidR="00197E7F">
        <w:rPr>
          <w:rFonts w:hint="eastAsia"/>
        </w:rPr>
        <w:t>varchar</w:t>
      </w:r>
      <w:proofErr w:type="spellEnd"/>
      <w:r w:rsidR="00197E7F">
        <w:rPr>
          <w:rFonts w:hint="eastAsia"/>
        </w:rPr>
        <w:t>类型。其中商品</w:t>
      </w:r>
      <w:r w:rsidR="00197E7F">
        <w:rPr>
          <w:rFonts w:hint="eastAsia"/>
        </w:rPr>
        <w:t>ID</w:t>
      </w:r>
      <w:r w:rsidR="00197E7F">
        <w:rPr>
          <w:rFonts w:hint="eastAsia"/>
        </w:rPr>
        <w:t>为主键，且不可以为空。</w:t>
      </w:r>
      <w:r w:rsidR="00197E7F" w:rsidRPr="00C95D69">
        <w:rPr>
          <w:bCs/>
        </w:rPr>
        <w:t>如表</w:t>
      </w:r>
      <w:r w:rsidR="00197E7F" w:rsidRPr="00C95D69">
        <w:rPr>
          <w:rFonts w:hint="eastAsia"/>
          <w:bCs/>
        </w:rPr>
        <w:t>3.</w:t>
      </w:r>
      <w:r w:rsidR="00197E7F">
        <w:rPr>
          <w:rFonts w:hint="eastAsia"/>
          <w:bCs/>
        </w:rPr>
        <w:t>4</w:t>
      </w:r>
      <w:r w:rsidR="00197E7F" w:rsidRPr="00C95D69">
        <w:rPr>
          <w:rFonts w:hint="eastAsia"/>
          <w:bCs/>
        </w:rPr>
        <w:t>所示：</w:t>
      </w:r>
    </w:p>
    <w:p w:rsidR="009F455C" w:rsidRDefault="009F455C" w:rsidP="009F455C"/>
    <w:p w:rsidR="009F455C" w:rsidRPr="009F455C" w:rsidRDefault="009F455C" w:rsidP="009F455C">
      <w:pPr>
        <w:jc w:val="center"/>
        <w:rPr>
          <w:rFonts w:ascii="宋体" w:hAnsi="宋体" w:cs="MS Mincho"/>
          <w:sz w:val="21"/>
          <w:szCs w:val="21"/>
        </w:rP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4商品表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9F455C" w:rsidRPr="00016DEC" w:rsidTr="00227BD6">
        <w:trPr>
          <w:trHeight w:val="230"/>
        </w:trPr>
        <w:tc>
          <w:tcPr>
            <w:tcW w:w="1496"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9F455C" w:rsidRPr="00016DEC" w:rsidRDefault="009F455C"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9F455C" w:rsidRPr="00016DEC" w:rsidTr="00227BD6">
        <w:trPr>
          <w:trHeight w:val="302"/>
        </w:trPr>
        <w:tc>
          <w:tcPr>
            <w:tcW w:w="1496" w:type="dxa"/>
            <w:tcBorders>
              <w:top w:val="single" w:sz="4" w:space="0" w:color="000000"/>
            </w:tcBorders>
          </w:tcPr>
          <w:p w:rsidR="009F455C" w:rsidRPr="00016DEC" w:rsidRDefault="009F455C" w:rsidP="00227BD6">
            <w:pPr>
              <w:jc w:val="center"/>
              <w:rPr>
                <w:bCs/>
                <w:sz w:val="21"/>
                <w:szCs w:val="21"/>
              </w:rPr>
            </w:pPr>
            <w:proofErr w:type="spellStart"/>
            <w:r>
              <w:rPr>
                <w:bCs/>
                <w:sz w:val="21"/>
                <w:szCs w:val="21"/>
              </w:rPr>
              <w:t>c</w:t>
            </w:r>
            <w:r w:rsidRPr="00016DEC">
              <w:rPr>
                <w:bCs/>
                <w:sz w:val="21"/>
                <w:szCs w:val="21"/>
              </w:rPr>
              <w:t>id</w:t>
            </w:r>
            <w:proofErr w:type="spellEnd"/>
          </w:p>
        </w:tc>
        <w:tc>
          <w:tcPr>
            <w:tcW w:w="1496" w:type="dxa"/>
            <w:tcBorders>
              <w:top w:val="single" w:sz="4" w:space="0" w:color="000000"/>
            </w:tcBorders>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商品</w:t>
            </w:r>
            <w:r w:rsidRPr="00016DEC">
              <w:rPr>
                <w:bCs/>
                <w:sz w:val="21"/>
                <w:szCs w:val="21"/>
              </w:rPr>
              <w:t>id</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c_name</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商品名称</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f_price</w:t>
            </w:r>
            <w:proofErr w:type="spellEnd"/>
          </w:p>
        </w:tc>
        <w:tc>
          <w:tcPr>
            <w:tcW w:w="1496" w:type="dxa"/>
          </w:tcPr>
          <w:p w:rsidR="009F455C" w:rsidRPr="00016DEC" w:rsidRDefault="009F455C" w:rsidP="00227BD6">
            <w:pPr>
              <w:jc w:val="center"/>
              <w:rPr>
                <w:bCs/>
                <w:sz w:val="21"/>
                <w:szCs w:val="21"/>
              </w:rPr>
            </w:pPr>
            <w:r>
              <w:rPr>
                <w:bCs/>
                <w:sz w:val="21"/>
                <w:szCs w:val="21"/>
              </w:rPr>
              <w:t>f</w:t>
            </w:r>
            <w:r>
              <w:rPr>
                <w:rFonts w:hint="eastAsia"/>
                <w:bCs/>
                <w:sz w:val="21"/>
                <w:szCs w:val="21"/>
              </w:rPr>
              <w:t>loat</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商品单价</w:t>
            </w:r>
          </w:p>
        </w:tc>
      </w:tr>
      <w:tr w:rsidR="009F455C" w:rsidRPr="00016DEC" w:rsidTr="00227BD6">
        <w:trPr>
          <w:trHeight w:val="312"/>
        </w:trPr>
        <w:tc>
          <w:tcPr>
            <w:tcW w:w="1496" w:type="dxa"/>
          </w:tcPr>
          <w:p w:rsidR="009F455C" w:rsidRPr="00016DEC" w:rsidRDefault="009F455C" w:rsidP="00227BD6">
            <w:pPr>
              <w:jc w:val="center"/>
              <w:rPr>
                <w:bCs/>
                <w:sz w:val="21"/>
                <w:szCs w:val="21"/>
              </w:rPr>
            </w:pPr>
            <w:proofErr w:type="spellStart"/>
            <w:r w:rsidRPr="004D21B1">
              <w:rPr>
                <w:bCs/>
                <w:sz w:val="21"/>
                <w:szCs w:val="21"/>
              </w:rPr>
              <w:t>n_number</w:t>
            </w:r>
            <w:proofErr w:type="spellEnd"/>
          </w:p>
        </w:tc>
        <w:tc>
          <w:tcPr>
            <w:tcW w:w="1496" w:type="dxa"/>
          </w:tcPr>
          <w:p w:rsidR="009F455C" w:rsidRPr="00016DEC" w:rsidRDefault="009F455C" w:rsidP="00227BD6">
            <w:pPr>
              <w:jc w:val="center"/>
              <w:rPr>
                <w:bCs/>
                <w:sz w:val="21"/>
                <w:szCs w:val="21"/>
              </w:rPr>
            </w:pPr>
            <w:proofErr w:type="spellStart"/>
            <w:r>
              <w:rPr>
                <w:rFonts w:hint="eastAsia"/>
                <w:bCs/>
                <w:sz w:val="21"/>
                <w:szCs w:val="21"/>
              </w:rPr>
              <w:t>int</w:t>
            </w:r>
            <w:proofErr w:type="spellEnd"/>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库存</w:t>
            </w:r>
          </w:p>
        </w:tc>
      </w:tr>
      <w:tr w:rsidR="009F455C" w:rsidRPr="00016DEC" w:rsidTr="00227BD6">
        <w:trPr>
          <w:trHeight w:val="327"/>
        </w:trPr>
        <w:tc>
          <w:tcPr>
            <w:tcW w:w="1496" w:type="dxa"/>
          </w:tcPr>
          <w:p w:rsidR="009F455C" w:rsidRPr="00016DEC" w:rsidRDefault="009F455C" w:rsidP="00227BD6">
            <w:pPr>
              <w:jc w:val="center"/>
              <w:rPr>
                <w:bCs/>
                <w:sz w:val="21"/>
                <w:szCs w:val="21"/>
              </w:rPr>
            </w:pPr>
            <w:proofErr w:type="spellStart"/>
            <w:r w:rsidRPr="004D21B1">
              <w:rPr>
                <w:bCs/>
                <w:sz w:val="21"/>
                <w:szCs w:val="21"/>
              </w:rPr>
              <w:t>f_cost</w:t>
            </w:r>
            <w:proofErr w:type="spellEnd"/>
          </w:p>
        </w:tc>
        <w:tc>
          <w:tcPr>
            <w:tcW w:w="1496" w:type="dxa"/>
          </w:tcPr>
          <w:p w:rsidR="009F455C" w:rsidRPr="00016DEC" w:rsidRDefault="009F455C" w:rsidP="00227BD6">
            <w:pPr>
              <w:jc w:val="center"/>
              <w:rPr>
                <w:bCs/>
                <w:sz w:val="21"/>
                <w:szCs w:val="21"/>
              </w:rPr>
            </w:pPr>
            <w:r>
              <w:rPr>
                <w:bCs/>
                <w:sz w:val="21"/>
                <w:szCs w:val="21"/>
              </w:rPr>
              <w:t>f</w:t>
            </w:r>
            <w:r>
              <w:rPr>
                <w:rFonts w:hint="eastAsia"/>
                <w:bCs/>
                <w:sz w:val="21"/>
                <w:szCs w:val="21"/>
              </w:rPr>
              <w:t>loat</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9F455C" w:rsidRPr="00016DEC" w:rsidRDefault="009F455C"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9F455C" w:rsidRPr="00016DEC" w:rsidRDefault="009F455C" w:rsidP="00227BD6">
            <w:pPr>
              <w:jc w:val="center"/>
              <w:rPr>
                <w:rFonts w:ascii="宋体" w:hAnsi="宋体" w:cs="MS Mincho"/>
                <w:bCs/>
                <w:sz w:val="21"/>
                <w:szCs w:val="21"/>
              </w:rPr>
            </w:pPr>
            <w:r>
              <w:rPr>
                <w:rFonts w:ascii="宋体" w:hAnsi="宋体" w:cs="MS Mincho"/>
                <w:bCs/>
                <w:sz w:val="21"/>
                <w:szCs w:val="21"/>
              </w:rPr>
              <w:t>商品进价</w:t>
            </w:r>
          </w:p>
        </w:tc>
      </w:tr>
    </w:tbl>
    <w:p w:rsidR="009F455C" w:rsidRDefault="009F455C" w:rsidP="009F455C"/>
    <w:p w:rsidR="009F455C" w:rsidRDefault="00197E7F" w:rsidP="008A5AD5">
      <w:pPr>
        <w:pStyle w:val="af"/>
        <w:numPr>
          <w:ilvl w:val="0"/>
          <w:numId w:val="28"/>
        </w:numPr>
        <w:ind w:left="0" w:firstLine="480"/>
      </w:pPr>
      <w:r>
        <w:lastRenderedPageBreak/>
        <w:t>R</w:t>
      </w:r>
      <w:r>
        <w:rPr>
          <w:rFonts w:hint="eastAsia"/>
        </w:rPr>
        <w:t>echarge</w:t>
      </w:r>
      <w:r>
        <w:rPr>
          <w:rFonts w:hint="eastAsia"/>
        </w:rPr>
        <w:t>（充值记录）</w:t>
      </w:r>
      <w:r w:rsidR="009F455C">
        <w:rPr>
          <w:rFonts w:hint="eastAsia"/>
        </w:rPr>
        <w:t>表</w:t>
      </w:r>
      <w:r>
        <w:rPr>
          <w:rFonts w:hint="eastAsia"/>
        </w:rPr>
        <w:t>，充值记录表包括了消费记录</w:t>
      </w:r>
      <w:r>
        <w:rPr>
          <w:rFonts w:hint="eastAsia"/>
        </w:rPr>
        <w:t>ID</w:t>
      </w:r>
      <w:r>
        <w:rPr>
          <w:rFonts w:hint="eastAsia"/>
        </w:rPr>
        <w:t>，会员号，充值金额，充值方式，充值时间，备注这六个字段。充值金额和充值方式为数字类型，即</w:t>
      </w:r>
      <w:proofErr w:type="spellStart"/>
      <w:r>
        <w:rPr>
          <w:rFonts w:hint="eastAsia"/>
        </w:rPr>
        <w:t>int</w:t>
      </w:r>
      <w:proofErr w:type="spellEnd"/>
      <w:r>
        <w:rPr>
          <w:rFonts w:hint="eastAsia"/>
        </w:rPr>
        <w:t>类型。其他字段则为</w:t>
      </w:r>
      <w:proofErr w:type="spellStart"/>
      <w:r>
        <w:rPr>
          <w:rFonts w:hint="eastAsia"/>
        </w:rPr>
        <w:t>varchar</w:t>
      </w:r>
      <w:proofErr w:type="spellEnd"/>
      <w:r>
        <w:rPr>
          <w:rFonts w:hint="eastAsia"/>
        </w:rPr>
        <w:t>类型。消费记录</w:t>
      </w:r>
      <w:r>
        <w:rPr>
          <w:rFonts w:hint="eastAsia"/>
        </w:rPr>
        <w:t>ID</w:t>
      </w:r>
      <w:r>
        <w:rPr>
          <w:rFonts w:hint="eastAsia"/>
        </w:rPr>
        <w:t>为本表的主键，且不可以为空。会员号和充值方式为外键，分别关联会员表和单值代码表。</w:t>
      </w:r>
      <w:r w:rsidRPr="008A5AD5">
        <w:rPr>
          <w:bCs/>
        </w:rPr>
        <w:t>如表</w:t>
      </w:r>
      <w:r w:rsidRPr="008A5AD5">
        <w:rPr>
          <w:rFonts w:hint="eastAsia"/>
          <w:bCs/>
        </w:rPr>
        <w:t>3.5</w:t>
      </w:r>
      <w:r w:rsidRPr="008A5AD5">
        <w:rPr>
          <w:rFonts w:hint="eastAsia"/>
          <w:bCs/>
        </w:rPr>
        <w:t>所示：</w:t>
      </w:r>
    </w:p>
    <w:p w:rsidR="006A00A8" w:rsidRDefault="006A00A8" w:rsidP="009F455C"/>
    <w:p w:rsidR="006A00A8" w:rsidRDefault="006A00A8" w:rsidP="006A00A8">
      <w:pPr>
        <w:jc w:val="cente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5充值记录表</w:t>
      </w:r>
    </w:p>
    <w:tbl>
      <w:tblPr>
        <w:tblW w:w="8839" w:type="dxa"/>
        <w:tblBorders>
          <w:top w:val="single" w:sz="4" w:space="0" w:color="7F7F7F"/>
          <w:bottom w:val="single" w:sz="4" w:space="0" w:color="7F7F7F"/>
        </w:tblBorders>
        <w:tblLayout w:type="fixed"/>
        <w:tblLook w:val="04A0" w:firstRow="1" w:lastRow="0" w:firstColumn="1" w:lastColumn="0" w:noHBand="0" w:noVBand="1"/>
      </w:tblPr>
      <w:tblGrid>
        <w:gridCol w:w="1809"/>
        <w:gridCol w:w="1231"/>
        <w:gridCol w:w="1463"/>
        <w:gridCol w:w="58"/>
        <w:gridCol w:w="1236"/>
        <w:gridCol w:w="123"/>
        <w:gridCol w:w="1398"/>
        <w:gridCol w:w="161"/>
        <w:gridCol w:w="1043"/>
        <w:gridCol w:w="317"/>
      </w:tblGrid>
      <w:tr w:rsidR="006A00A8" w:rsidRPr="00016DEC" w:rsidTr="006A00A8">
        <w:trPr>
          <w:gridAfter w:val="1"/>
          <w:wAfter w:w="317" w:type="dxa"/>
          <w:trHeight w:val="124"/>
        </w:trPr>
        <w:tc>
          <w:tcPr>
            <w:tcW w:w="1809" w:type="dxa"/>
            <w:tcBorders>
              <w:top w:val="single" w:sz="4" w:space="0" w:color="auto"/>
              <w:bottom w:val="single" w:sz="4" w:space="0" w:color="000000"/>
            </w:tcBorders>
          </w:tcPr>
          <w:p w:rsidR="006A00A8" w:rsidRPr="00016DEC" w:rsidRDefault="006A00A8"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231" w:type="dxa"/>
            <w:tcBorders>
              <w:top w:val="single" w:sz="4" w:space="0" w:color="auto"/>
              <w:bottom w:val="single" w:sz="4" w:space="0" w:color="000000"/>
            </w:tcBorders>
          </w:tcPr>
          <w:p w:rsidR="006A00A8" w:rsidRPr="00016DEC" w:rsidRDefault="006A00A8"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63" w:type="dxa"/>
            <w:tcBorders>
              <w:top w:val="single" w:sz="4" w:space="0" w:color="auto"/>
              <w:bottom w:val="single" w:sz="4" w:space="0" w:color="000000"/>
            </w:tcBorders>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17" w:type="dxa"/>
            <w:gridSpan w:val="3"/>
            <w:tcBorders>
              <w:top w:val="single" w:sz="4" w:space="0" w:color="auto"/>
              <w:bottom w:val="single" w:sz="4" w:space="0" w:color="000000"/>
            </w:tcBorders>
          </w:tcPr>
          <w:p w:rsidR="006A00A8" w:rsidRPr="00016DEC" w:rsidRDefault="006A00A8" w:rsidP="006A00A8">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559" w:type="dxa"/>
            <w:gridSpan w:val="2"/>
            <w:tcBorders>
              <w:top w:val="single" w:sz="4" w:space="0" w:color="auto"/>
              <w:bottom w:val="single" w:sz="4" w:space="0" w:color="000000"/>
            </w:tcBorders>
          </w:tcPr>
          <w:p w:rsidR="006A00A8" w:rsidRPr="00016DEC" w:rsidRDefault="006A00A8" w:rsidP="006A00A8">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043" w:type="dxa"/>
            <w:tcBorders>
              <w:top w:val="single" w:sz="4" w:space="0" w:color="auto"/>
              <w:bottom w:val="single" w:sz="4" w:space="0" w:color="000000"/>
            </w:tcBorders>
          </w:tcPr>
          <w:p w:rsidR="006A00A8" w:rsidRPr="00016DEC" w:rsidRDefault="006A00A8"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6A00A8" w:rsidRPr="00016DEC" w:rsidTr="006A00A8">
        <w:trPr>
          <w:trHeight w:val="163"/>
        </w:trPr>
        <w:tc>
          <w:tcPr>
            <w:tcW w:w="1809" w:type="dxa"/>
            <w:tcBorders>
              <w:top w:val="single" w:sz="4" w:space="0" w:color="000000"/>
            </w:tcBorders>
          </w:tcPr>
          <w:p w:rsidR="006A00A8" w:rsidRPr="00016DEC" w:rsidRDefault="006A00A8" w:rsidP="00227BD6">
            <w:pPr>
              <w:jc w:val="center"/>
              <w:rPr>
                <w:bCs/>
                <w:sz w:val="21"/>
                <w:szCs w:val="21"/>
              </w:rPr>
            </w:pPr>
            <w:proofErr w:type="spellStart"/>
            <w:r>
              <w:rPr>
                <w:bCs/>
                <w:sz w:val="21"/>
                <w:szCs w:val="21"/>
              </w:rPr>
              <w:t>c</w:t>
            </w:r>
            <w:r w:rsidRPr="00016DEC">
              <w:rPr>
                <w:bCs/>
                <w:sz w:val="21"/>
                <w:szCs w:val="21"/>
              </w:rPr>
              <w:t>id</w:t>
            </w:r>
            <w:proofErr w:type="spellEnd"/>
          </w:p>
        </w:tc>
        <w:tc>
          <w:tcPr>
            <w:tcW w:w="1231" w:type="dxa"/>
            <w:tcBorders>
              <w:top w:val="single" w:sz="4" w:space="0" w:color="000000"/>
            </w:tcBorders>
          </w:tcPr>
          <w:p w:rsidR="006A00A8" w:rsidRPr="00016DEC" w:rsidRDefault="006A00A8"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521" w:type="dxa"/>
            <w:gridSpan w:val="2"/>
            <w:tcBorders>
              <w:top w:val="single" w:sz="4" w:space="0" w:color="000000"/>
            </w:tcBorders>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236" w:type="dxa"/>
            <w:tcBorders>
              <w:top w:val="single" w:sz="4" w:space="0" w:color="000000"/>
            </w:tcBorders>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521" w:type="dxa"/>
            <w:gridSpan w:val="2"/>
            <w:tcBorders>
              <w:top w:val="single" w:sz="4" w:space="0" w:color="000000"/>
            </w:tcBorders>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521" w:type="dxa"/>
            <w:gridSpan w:val="3"/>
            <w:tcBorders>
              <w:top w:val="single" w:sz="4" w:space="0" w:color="000000"/>
            </w:tcBorders>
          </w:tcPr>
          <w:p w:rsidR="006A00A8" w:rsidRPr="006A00A8" w:rsidRDefault="006A00A8" w:rsidP="00227BD6">
            <w:pPr>
              <w:jc w:val="center"/>
              <w:rPr>
                <w:bCs/>
                <w:sz w:val="21"/>
                <w:szCs w:val="21"/>
              </w:rPr>
            </w:pPr>
            <w:r w:rsidRPr="006A00A8">
              <w:rPr>
                <w:rFonts w:hint="eastAsia"/>
                <w:bCs/>
                <w:sz w:val="21"/>
                <w:szCs w:val="21"/>
              </w:rPr>
              <w:t>消费记录</w:t>
            </w:r>
            <w:r w:rsidRPr="006A00A8">
              <w:rPr>
                <w:bCs/>
                <w:sz w:val="21"/>
                <w:szCs w:val="21"/>
              </w:rPr>
              <w:t>id</w:t>
            </w:r>
          </w:p>
        </w:tc>
      </w:tr>
      <w:tr w:rsidR="006A00A8" w:rsidRPr="00016DEC" w:rsidTr="006A00A8">
        <w:trPr>
          <w:trHeight w:val="177"/>
        </w:trPr>
        <w:tc>
          <w:tcPr>
            <w:tcW w:w="1809" w:type="dxa"/>
          </w:tcPr>
          <w:p w:rsidR="006A00A8" w:rsidRPr="00016DEC" w:rsidRDefault="006A00A8" w:rsidP="00227BD6">
            <w:pPr>
              <w:jc w:val="center"/>
              <w:rPr>
                <w:bCs/>
                <w:sz w:val="21"/>
                <w:szCs w:val="21"/>
              </w:rPr>
            </w:pPr>
            <w:proofErr w:type="spellStart"/>
            <w:r w:rsidRPr="004A6D76">
              <w:rPr>
                <w:bCs/>
                <w:sz w:val="21"/>
                <w:szCs w:val="21"/>
              </w:rPr>
              <w:t>c_tel</w:t>
            </w:r>
            <w:proofErr w:type="spellEnd"/>
          </w:p>
        </w:tc>
        <w:tc>
          <w:tcPr>
            <w:tcW w:w="1231" w:type="dxa"/>
          </w:tcPr>
          <w:p w:rsidR="006A00A8" w:rsidRPr="00016DEC" w:rsidRDefault="006A00A8"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236" w:type="dxa"/>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是</w:t>
            </w:r>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521" w:type="dxa"/>
            <w:gridSpan w:val="3"/>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会员号</w:t>
            </w:r>
          </w:p>
        </w:tc>
      </w:tr>
      <w:tr w:rsidR="006A00A8" w:rsidRPr="00016DEC" w:rsidTr="006A00A8">
        <w:trPr>
          <w:trHeight w:val="177"/>
        </w:trPr>
        <w:tc>
          <w:tcPr>
            <w:tcW w:w="1809" w:type="dxa"/>
          </w:tcPr>
          <w:p w:rsidR="006A00A8" w:rsidRPr="00016DEC" w:rsidRDefault="006A00A8" w:rsidP="00227BD6">
            <w:pPr>
              <w:jc w:val="center"/>
              <w:rPr>
                <w:bCs/>
                <w:sz w:val="21"/>
                <w:szCs w:val="21"/>
              </w:rPr>
            </w:pPr>
            <w:proofErr w:type="spellStart"/>
            <w:r w:rsidRPr="004A6D76">
              <w:rPr>
                <w:bCs/>
                <w:sz w:val="21"/>
                <w:szCs w:val="21"/>
              </w:rPr>
              <w:t>n_rechargemoney</w:t>
            </w:r>
            <w:proofErr w:type="spellEnd"/>
          </w:p>
        </w:tc>
        <w:tc>
          <w:tcPr>
            <w:tcW w:w="1231" w:type="dxa"/>
          </w:tcPr>
          <w:p w:rsidR="006A00A8" w:rsidRPr="00016DEC" w:rsidRDefault="006A00A8" w:rsidP="00227BD6">
            <w:pPr>
              <w:jc w:val="center"/>
              <w:rPr>
                <w:bCs/>
                <w:sz w:val="21"/>
                <w:szCs w:val="21"/>
              </w:rPr>
            </w:pPr>
            <w:proofErr w:type="spellStart"/>
            <w:r>
              <w:rPr>
                <w:bCs/>
                <w:sz w:val="21"/>
                <w:szCs w:val="21"/>
              </w:rPr>
              <w:t>int</w:t>
            </w:r>
            <w:proofErr w:type="spellEnd"/>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236" w:type="dxa"/>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是</w:t>
            </w:r>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521" w:type="dxa"/>
            <w:gridSpan w:val="3"/>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充值金额</w:t>
            </w:r>
          </w:p>
        </w:tc>
      </w:tr>
      <w:tr w:rsidR="006A00A8" w:rsidRPr="00016DEC" w:rsidTr="006A00A8">
        <w:trPr>
          <w:trHeight w:val="169"/>
        </w:trPr>
        <w:tc>
          <w:tcPr>
            <w:tcW w:w="1809" w:type="dxa"/>
          </w:tcPr>
          <w:p w:rsidR="006A00A8" w:rsidRPr="00016DEC" w:rsidRDefault="006A00A8" w:rsidP="00227BD6">
            <w:pPr>
              <w:jc w:val="center"/>
              <w:rPr>
                <w:bCs/>
                <w:sz w:val="21"/>
                <w:szCs w:val="21"/>
              </w:rPr>
            </w:pPr>
            <w:proofErr w:type="spellStart"/>
            <w:r w:rsidRPr="004A6D76">
              <w:rPr>
                <w:bCs/>
                <w:sz w:val="21"/>
                <w:szCs w:val="21"/>
              </w:rPr>
              <w:t>n_rechargeway</w:t>
            </w:r>
            <w:proofErr w:type="spellEnd"/>
          </w:p>
        </w:tc>
        <w:tc>
          <w:tcPr>
            <w:tcW w:w="1231" w:type="dxa"/>
          </w:tcPr>
          <w:p w:rsidR="006A00A8" w:rsidRPr="00016DEC" w:rsidRDefault="006A00A8" w:rsidP="00227BD6">
            <w:pPr>
              <w:jc w:val="center"/>
              <w:rPr>
                <w:bCs/>
                <w:sz w:val="21"/>
                <w:szCs w:val="21"/>
              </w:rPr>
            </w:pPr>
            <w:proofErr w:type="spellStart"/>
            <w:r>
              <w:rPr>
                <w:rFonts w:hint="eastAsia"/>
                <w:bCs/>
                <w:sz w:val="21"/>
                <w:szCs w:val="21"/>
              </w:rPr>
              <w:t>int</w:t>
            </w:r>
            <w:proofErr w:type="spellEnd"/>
          </w:p>
        </w:tc>
        <w:tc>
          <w:tcPr>
            <w:tcW w:w="1521" w:type="dxa"/>
            <w:gridSpan w:val="2"/>
          </w:tcPr>
          <w:p w:rsidR="006A00A8" w:rsidRPr="00016DEC" w:rsidRDefault="00197E7F" w:rsidP="00227BD6">
            <w:pPr>
              <w:jc w:val="center"/>
              <w:rPr>
                <w:rFonts w:ascii="宋体" w:hAnsi="宋体" w:cs="MS Mincho"/>
                <w:bCs/>
                <w:sz w:val="21"/>
                <w:szCs w:val="21"/>
              </w:rPr>
            </w:pPr>
            <w:r>
              <w:rPr>
                <w:rFonts w:ascii="宋体" w:hAnsi="宋体" w:cs="MS Mincho" w:hint="eastAsia"/>
                <w:bCs/>
                <w:sz w:val="21"/>
                <w:szCs w:val="21"/>
              </w:rPr>
              <w:t>10</w:t>
            </w:r>
          </w:p>
        </w:tc>
        <w:tc>
          <w:tcPr>
            <w:tcW w:w="1236" w:type="dxa"/>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是</w:t>
            </w:r>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521" w:type="dxa"/>
            <w:gridSpan w:val="3"/>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充值方式</w:t>
            </w:r>
          </w:p>
        </w:tc>
      </w:tr>
      <w:tr w:rsidR="006A00A8" w:rsidRPr="00016DEC" w:rsidTr="006A00A8">
        <w:trPr>
          <w:trHeight w:val="177"/>
        </w:trPr>
        <w:tc>
          <w:tcPr>
            <w:tcW w:w="1809" w:type="dxa"/>
          </w:tcPr>
          <w:p w:rsidR="006A00A8" w:rsidRPr="00016DEC" w:rsidRDefault="006A00A8" w:rsidP="00227BD6">
            <w:pPr>
              <w:jc w:val="center"/>
              <w:rPr>
                <w:bCs/>
                <w:sz w:val="21"/>
                <w:szCs w:val="21"/>
              </w:rPr>
            </w:pPr>
            <w:proofErr w:type="spellStart"/>
            <w:r w:rsidRPr="004A6D76">
              <w:rPr>
                <w:bCs/>
                <w:sz w:val="21"/>
                <w:szCs w:val="21"/>
              </w:rPr>
              <w:t>t_date</w:t>
            </w:r>
            <w:proofErr w:type="spellEnd"/>
          </w:p>
        </w:tc>
        <w:tc>
          <w:tcPr>
            <w:tcW w:w="1231" w:type="dxa"/>
          </w:tcPr>
          <w:p w:rsidR="006A00A8" w:rsidRPr="00016DEC" w:rsidRDefault="006A00A8" w:rsidP="00227BD6">
            <w:pPr>
              <w:jc w:val="center"/>
              <w:rPr>
                <w:bCs/>
                <w:sz w:val="21"/>
                <w:szCs w:val="21"/>
              </w:rPr>
            </w:pPr>
            <w:r w:rsidRPr="004A6D76">
              <w:rPr>
                <w:bCs/>
                <w:sz w:val="21"/>
                <w:szCs w:val="21"/>
              </w:rPr>
              <w:t>date</w:t>
            </w:r>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236" w:type="dxa"/>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是</w:t>
            </w:r>
          </w:p>
        </w:tc>
        <w:tc>
          <w:tcPr>
            <w:tcW w:w="1521" w:type="dxa"/>
            <w:gridSpan w:val="2"/>
          </w:tcPr>
          <w:p w:rsidR="006A00A8" w:rsidRPr="00016DEC" w:rsidRDefault="006A00A8"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521" w:type="dxa"/>
            <w:gridSpan w:val="3"/>
          </w:tcPr>
          <w:p w:rsidR="006A00A8" w:rsidRPr="00016DEC" w:rsidRDefault="006A00A8" w:rsidP="00227BD6">
            <w:pPr>
              <w:jc w:val="center"/>
              <w:rPr>
                <w:rFonts w:ascii="宋体" w:hAnsi="宋体" w:cs="MS Mincho"/>
                <w:bCs/>
                <w:sz w:val="21"/>
                <w:szCs w:val="21"/>
              </w:rPr>
            </w:pPr>
            <w:r>
              <w:rPr>
                <w:rFonts w:ascii="宋体" w:hAnsi="宋体" w:cs="MS Mincho"/>
                <w:bCs/>
                <w:sz w:val="21"/>
                <w:szCs w:val="21"/>
              </w:rPr>
              <w:t>充值时间</w:t>
            </w:r>
          </w:p>
        </w:tc>
      </w:tr>
      <w:tr w:rsidR="006A00A8" w:rsidRPr="00016DEC" w:rsidTr="006A00A8">
        <w:trPr>
          <w:trHeight w:val="38"/>
        </w:trPr>
        <w:tc>
          <w:tcPr>
            <w:tcW w:w="1809" w:type="dxa"/>
            <w:tcBorders>
              <w:bottom w:val="single" w:sz="4" w:space="0" w:color="auto"/>
            </w:tcBorders>
          </w:tcPr>
          <w:p w:rsidR="006A00A8" w:rsidRPr="005F7185" w:rsidRDefault="006A00A8" w:rsidP="00227BD6">
            <w:pPr>
              <w:jc w:val="center"/>
              <w:rPr>
                <w:sz w:val="21"/>
                <w:szCs w:val="21"/>
              </w:rPr>
            </w:pPr>
            <w:proofErr w:type="spellStart"/>
            <w:r w:rsidRPr="004A6D76">
              <w:rPr>
                <w:sz w:val="21"/>
                <w:szCs w:val="21"/>
              </w:rPr>
              <w:t>c_remarks</w:t>
            </w:r>
            <w:proofErr w:type="spellEnd"/>
          </w:p>
        </w:tc>
        <w:tc>
          <w:tcPr>
            <w:tcW w:w="1231" w:type="dxa"/>
            <w:tcBorders>
              <w:bottom w:val="single" w:sz="4" w:space="0" w:color="auto"/>
            </w:tcBorders>
          </w:tcPr>
          <w:p w:rsidR="006A00A8" w:rsidRPr="005F7185" w:rsidRDefault="006A00A8" w:rsidP="00227BD6">
            <w:pPr>
              <w:jc w:val="center"/>
              <w:rPr>
                <w:sz w:val="21"/>
                <w:szCs w:val="21"/>
              </w:rPr>
            </w:pPr>
            <w:proofErr w:type="spellStart"/>
            <w:r w:rsidRPr="004A6D76">
              <w:rPr>
                <w:sz w:val="21"/>
                <w:szCs w:val="21"/>
              </w:rPr>
              <w:t>varchar</w:t>
            </w:r>
            <w:proofErr w:type="spellEnd"/>
          </w:p>
        </w:tc>
        <w:tc>
          <w:tcPr>
            <w:tcW w:w="1521" w:type="dxa"/>
            <w:gridSpan w:val="2"/>
            <w:tcBorders>
              <w:bottom w:val="single" w:sz="4" w:space="0" w:color="auto"/>
            </w:tcBorders>
          </w:tcPr>
          <w:p w:rsidR="006A00A8" w:rsidRPr="00016DEC" w:rsidRDefault="00197E7F" w:rsidP="00227BD6">
            <w:pPr>
              <w:jc w:val="center"/>
              <w:rPr>
                <w:rFonts w:ascii="宋体" w:hAnsi="宋体" w:cs="MS Mincho"/>
                <w:bCs/>
                <w:sz w:val="21"/>
                <w:szCs w:val="21"/>
              </w:rPr>
            </w:pPr>
            <w:r>
              <w:rPr>
                <w:rFonts w:ascii="宋体" w:hAnsi="宋体" w:cs="MS Mincho" w:hint="eastAsia"/>
                <w:bCs/>
                <w:sz w:val="21"/>
                <w:szCs w:val="21"/>
              </w:rPr>
              <w:t>200</w:t>
            </w:r>
          </w:p>
        </w:tc>
        <w:tc>
          <w:tcPr>
            <w:tcW w:w="1236" w:type="dxa"/>
            <w:tcBorders>
              <w:bottom w:val="single" w:sz="4" w:space="0" w:color="auto"/>
            </w:tcBorders>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是</w:t>
            </w:r>
          </w:p>
        </w:tc>
        <w:tc>
          <w:tcPr>
            <w:tcW w:w="1521" w:type="dxa"/>
            <w:gridSpan w:val="2"/>
            <w:tcBorders>
              <w:bottom w:val="single" w:sz="4" w:space="0" w:color="auto"/>
            </w:tcBorders>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 xml:space="preserve"> 否</w:t>
            </w:r>
          </w:p>
        </w:tc>
        <w:tc>
          <w:tcPr>
            <w:tcW w:w="1521" w:type="dxa"/>
            <w:gridSpan w:val="3"/>
            <w:tcBorders>
              <w:bottom w:val="single" w:sz="4" w:space="0" w:color="auto"/>
            </w:tcBorders>
          </w:tcPr>
          <w:p w:rsidR="006A00A8" w:rsidRPr="00016DEC" w:rsidRDefault="006A00A8" w:rsidP="00227BD6">
            <w:pPr>
              <w:jc w:val="center"/>
              <w:rPr>
                <w:rFonts w:ascii="宋体" w:hAnsi="宋体" w:cs="MS Mincho"/>
                <w:bCs/>
                <w:sz w:val="21"/>
                <w:szCs w:val="21"/>
              </w:rPr>
            </w:pPr>
            <w:r>
              <w:rPr>
                <w:rFonts w:ascii="宋体" w:hAnsi="宋体" w:cs="MS Mincho" w:hint="eastAsia"/>
                <w:bCs/>
                <w:sz w:val="21"/>
                <w:szCs w:val="21"/>
              </w:rPr>
              <w:t>备注</w:t>
            </w:r>
          </w:p>
        </w:tc>
      </w:tr>
    </w:tbl>
    <w:p w:rsidR="006A00A8" w:rsidRDefault="006A00A8" w:rsidP="009F455C"/>
    <w:p w:rsidR="006A00A8" w:rsidRDefault="008A5AD5" w:rsidP="000C4359">
      <w:pPr>
        <w:pStyle w:val="af"/>
        <w:numPr>
          <w:ilvl w:val="0"/>
          <w:numId w:val="28"/>
        </w:numPr>
        <w:ind w:left="0" w:firstLine="480"/>
      </w:pPr>
      <w:r>
        <w:t>L</w:t>
      </w:r>
      <w:r>
        <w:rPr>
          <w:rFonts w:hint="eastAsia"/>
        </w:rPr>
        <w:t>ogin</w:t>
      </w:r>
      <w:r>
        <w:rPr>
          <w:rFonts w:hint="eastAsia"/>
        </w:rPr>
        <w:t>（登录）</w:t>
      </w:r>
      <w:r w:rsidR="006A00A8">
        <w:rPr>
          <w:rFonts w:hint="eastAsia"/>
        </w:rPr>
        <w:t>表</w:t>
      </w:r>
      <w:r>
        <w:rPr>
          <w:rFonts w:hint="eastAsia"/>
        </w:rPr>
        <w:t>，登录表包括了账号，密码，</w:t>
      </w:r>
      <w:r w:rsidR="000C4359">
        <w:rPr>
          <w:rFonts w:hint="eastAsia"/>
        </w:rPr>
        <w:t>是否是管理员这三个字段。这三个字段都不涉及日期和数字所以定义为</w:t>
      </w:r>
      <w:proofErr w:type="spellStart"/>
      <w:r w:rsidR="000C4359">
        <w:rPr>
          <w:rFonts w:hint="eastAsia"/>
        </w:rPr>
        <w:t>varchar</w:t>
      </w:r>
      <w:proofErr w:type="spellEnd"/>
      <w:r w:rsidR="000C4359">
        <w:rPr>
          <w:rFonts w:hint="eastAsia"/>
        </w:rPr>
        <w:t>类型。账号为本表的主键且唯一，不为空。</w:t>
      </w:r>
      <w:r w:rsidR="000C4359" w:rsidRPr="000C4359">
        <w:rPr>
          <w:bCs/>
        </w:rPr>
        <w:t>如表</w:t>
      </w:r>
      <w:r w:rsidR="000C4359" w:rsidRPr="000C4359">
        <w:rPr>
          <w:rFonts w:hint="eastAsia"/>
          <w:bCs/>
        </w:rPr>
        <w:t>3.6</w:t>
      </w:r>
      <w:r w:rsidR="000C4359" w:rsidRPr="000C4359">
        <w:rPr>
          <w:rFonts w:hint="eastAsia"/>
          <w:bCs/>
        </w:rPr>
        <w:t>所示：</w:t>
      </w:r>
    </w:p>
    <w:p w:rsidR="006A00A8" w:rsidRDefault="006A00A8" w:rsidP="009F455C"/>
    <w:p w:rsidR="0038152F" w:rsidRDefault="0038152F" w:rsidP="0038152F">
      <w:pPr>
        <w:jc w:val="cente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6登录表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38152F" w:rsidRPr="00016DEC" w:rsidTr="00227BD6">
        <w:trPr>
          <w:trHeight w:val="230"/>
        </w:trPr>
        <w:tc>
          <w:tcPr>
            <w:tcW w:w="1496"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38152F" w:rsidRPr="00016DEC" w:rsidTr="00227BD6">
        <w:trPr>
          <w:trHeight w:val="302"/>
        </w:trPr>
        <w:tc>
          <w:tcPr>
            <w:tcW w:w="1496" w:type="dxa"/>
            <w:tcBorders>
              <w:top w:val="single" w:sz="4" w:space="0" w:color="000000"/>
            </w:tcBorders>
          </w:tcPr>
          <w:p w:rsidR="0038152F" w:rsidRPr="00016DEC" w:rsidRDefault="0038152F" w:rsidP="00227BD6">
            <w:pPr>
              <w:jc w:val="center"/>
              <w:rPr>
                <w:bCs/>
                <w:sz w:val="21"/>
                <w:szCs w:val="21"/>
              </w:rPr>
            </w:pPr>
            <w:proofErr w:type="spellStart"/>
            <w:r>
              <w:rPr>
                <w:bCs/>
                <w:sz w:val="21"/>
                <w:szCs w:val="21"/>
              </w:rPr>
              <w:t>c</w:t>
            </w:r>
            <w:r w:rsidRPr="00016DEC">
              <w:rPr>
                <w:bCs/>
                <w:sz w:val="21"/>
                <w:szCs w:val="21"/>
              </w:rPr>
              <w:t>id</w:t>
            </w:r>
            <w:proofErr w:type="spellEnd"/>
          </w:p>
        </w:tc>
        <w:tc>
          <w:tcPr>
            <w:tcW w:w="1496" w:type="dxa"/>
            <w:tcBorders>
              <w:top w:val="single" w:sz="4" w:space="0" w:color="000000"/>
            </w:tcBorders>
          </w:tcPr>
          <w:p w:rsidR="0038152F" w:rsidRPr="00016DEC" w:rsidRDefault="0038152F"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账号</w:t>
            </w:r>
          </w:p>
        </w:tc>
      </w:tr>
      <w:tr w:rsidR="0038152F" w:rsidRPr="00016DEC" w:rsidTr="00227BD6">
        <w:trPr>
          <w:trHeight w:val="327"/>
        </w:trPr>
        <w:tc>
          <w:tcPr>
            <w:tcW w:w="1496" w:type="dxa"/>
          </w:tcPr>
          <w:p w:rsidR="0038152F" w:rsidRPr="00016DEC" w:rsidRDefault="0038152F" w:rsidP="00227BD6">
            <w:pPr>
              <w:jc w:val="center"/>
              <w:rPr>
                <w:bCs/>
                <w:sz w:val="21"/>
                <w:szCs w:val="21"/>
              </w:rPr>
            </w:pPr>
            <w:proofErr w:type="spellStart"/>
            <w:r w:rsidRPr="004A6D76">
              <w:rPr>
                <w:bCs/>
                <w:sz w:val="21"/>
                <w:szCs w:val="21"/>
              </w:rPr>
              <w:t>c_password</w:t>
            </w:r>
            <w:proofErr w:type="spellEnd"/>
          </w:p>
        </w:tc>
        <w:tc>
          <w:tcPr>
            <w:tcW w:w="1496" w:type="dxa"/>
          </w:tcPr>
          <w:p w:rsidR="0038152F" w:rsidRPr="00016DEC" w:rsidRDefault="0038152F"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密码</w:t>
            </w:r>
          </w:p>
        </w:tc>
      </w:tr>
      <w:tr w:rsidR="0038152F" w:rsidRPr="00016DEC" w:rsidTr="00227BD6">
        <w:trPr>
          <w:trHeight w:val="327"/>
        </w:trPr>
        <w:tc>
          <w:tcPr>
            <w:tcW w:w="1496" w:type="dxa"/>
          </w:tcPr>
          <w:p w:rsidR="0038152F" w:rsidRPr="00016DEC" w:rsidRDefault="0038152F" w:rsidP="00227BD6">
            <w:pPr>
              <w:jc w:val="center"/>
              <w:rPr>
                <w:bCs/>
                <w:sz w:val="21"/>
                <w:szCs w:val="21"/>
              </w:rPr>
            </w:pPr>
            <w:proofErr w:type="spellStart"/>
            <w:r w:rsidRPr="004A6D76">
              <w:rPr>
                <w:bCs/>
                <w:sz w:val="21"/>
                <w:szCs w:val="21"/>
              </w:rPr>
              <w:t>c_type</w:t>
            </w:r>
            <w:proofErr w:type="spellEnd"/>
          </w:p>
        </w:tc>
        <w:tc>
          <w:tcPr>
            <w:tcW w:w="1496" w:type="dxa"/>
          </w:tcPr>
          <w:p w:rsidR="0038152F" w:rsidRPr="00016DEC" w:rsidRDefault="0038152F"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是否管理员</w:t>
            </w:r>
          </w:p>
        </w:tc>
      </w:tr>
    </w:tbl>
    <w:p w:rsidR="006A00A8" w:rsidRDefault="006A00A8" w:rsidP="009F455C"/>
    <w:p w:rsidR="0038152F" w:rsidRDefault="000C4359" w:rsidP="000C4359">
      <w:pPr>
        <w:pStyle w:val="af"/>
        <w:numPr>
          <w:ilvl w:val="0"/>
          <w:numId w:val="28"/>
        </w:numPr>
        <w:ind w:left="0" w:firstLine="480"/>
      </w:pPr>
      <w:r>
        <w:t>C</w:t>
      </w:r>
      <w:r>
        <w:rPr>
          <w:rFonts w:hint="eastAsia"/>
        </w:rPr>
        <w:t>ode</w:t>
      </w:r>
      <w:r>
        <w:rPr>
          <w:rFonts w:hint="eastAsia"/>
        </w:rPr>
        <w:t>（单值代码）</w:t>
      </w:r>
      <w:r w:rsidR="0038152F">
        <w:rPr>
          <w:rFonts w:hint="eastAsia"/>
        </w:rPr>
        <w:t>表</w:t>
      </w:r>
      <w:r>
        <w:rPr>
          <w:rFonts w:hint="eastAsia"/>
        </w:rPr>
        <w:t>，单值代码表包括了代码值和代码名称两个字段。代码值为主键，唯一，不可以为空。代码值为</w:t>
      </w:r>
      <w:proofErr w:type="spellStart"/>
      <w:r>
        <w:rPr>
          <w:rFonts w:hint="eastAsia"/>
        </w:rPr>
        <w:t>int</w:t>
      </w:r>
      <w:proofErr w:type="spellEnd"/>
      <w:r>
        <w:rPr>
          <w:rFonts w:hint="eastAsia"/>
        </w:rPr>
        <w:t>类型，代码值名称为</w:t>
      </w:r>
      <w:proofErr w:type="spellStart"/>
      <w:r>
        <w:rPr>
          <w:rFonts w:hint="eastAsia"/>
        </w:rPr>
        <w:t>varchar</w:t>
      </w:r>
      <w:proofErr w:type="spellEnd"/>
      <w:r>
        <w:rPr>
          <w:rFonts w:hint="eastAsia"/>
        </w:rPr>
        <w:t>类型。</w:t>
      </w:r>
      <w:r w:rsidRPr="000C4359">
        <w:rPr>
          <w:bCs/>
        </w:rPr>
        <w:t>如表</w:t>
      </w:r>
      <w:r w:rsidRPr="000C4359">
        <w:rPr>
          <w:rFonts w:hint="eastAsia"/>
          <w:bCs/>
        </w:rPr>
        <w:t>3.7</w:t>
      </w:r>
      <w:r w:rsidRPr="000C4359">
        <w:rPr>
          <w:rFonts w:hint="eastAsia"/>
          <w:bCs/>
        </w:rPr>
        <w:t>所示：</w:t>
      </w:r>
    </w:p>
    <w:p w:rsidR="0038152F" w:rsidRDefault="0038152F" w:rsidP="009F455C"/>
    <w:p w:rsidR="0038152F" w:rsidRDefault="0038152F" w:rsidP="0038152F">
      <w:pPr>
        <w:jc w:val="center"/>
      </w:pPr>
      <w:r>
        <w:rPr>
          <w:rFonts w:ascii="宋体" w:hAnsi="宋体" w:cs="MS Mincho" w:hint="eastAsia"/>
          <w:sz w:val="21"/>
          <w:szCs w:val="21"/>
        </w:rPr>
        <w:t>表</w:t>
      </w:r>
      <w:r>
        <w:rPr>
          <w:rFonts w:ascii="宋体" w:hAnsi="宋体" w:cs="MS Mincho"/>
          <w:sz w:val="21"/>
          <w:szCs w:val="21"/>
        </w:rPr>
        <w:t>3.</w:t>
      </w:r>
      <w:r>
        <w:rPr>
          <w:rFonts w:ascii="宋体" w:hAnsi="宋体" w:cs="MS Mincho" w:hint="eastAsia"/>
          <w:sz w:val="21"/>
          <w:szCs w:val="21"/>
        </w:rPr>
        <w:t>7单值代码表</w:t>
      </w:r>
    </w:p>
    <w:tbl>
      <w:tblPr>
        <w:tblW w:w="8980" w:type="dxa"/>
        <w:tblBorders>
          <w:top w:val="single" w:sz="4" w:space="0" w:color="7F7F7F"/>
          <w:bottom w:val="single" w:sz="4" w:space="0" w:color="7F7F7F"/>
        </w:tblBorders>
        <w:tblLayout w:type="fixed"/>
        <w:tblLook w:val="04A0" w:firstRow="1" w:lastRow="0" w:firstColumn="1" w:lastColumn="0" w:noHBand="0" w:noVBand="1"/>
      </w:tblPr>
      <w:tblGrid>
        <w:gridCol w:w="1496"/>
        <w:gridCol w:w="1496"/>
        <w:gridCol w:w="1497"/>
        <w:gridCol w:w="1497"/>
        <w:gridCol w:w="1497"/>
        <w:gridCol w:w="1497"/>
      </w:tblGrid>
      <w:tr w:rsidR="0038152F" w:rsidRPr="00016DEC" w:rsidTr="00227BD6">
        <w:trPr>
          <w:trHeight w:val="230"/>
        </w:trPr>
        <w:tc>
          <w:tcPr>
            <w:tcW w:w="1496"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字段名称</w:t>
            </w:r>
          </w:p>
        </w:tc>
        <w:tc>
          <w:tcPr>
            <w:tcW w:w="1496"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数据</w:t>
            </w:r>
            <w:r w:rsidRPr="00016DEC">
              <w:rPr>
                <w:rFonts w:ascii="宋体" w:hAnsi="宋体" w:cs="MS Mincho" w:hint="eastAsia"/>
                <w:bCs/>
                <w:sz w:val="21"/>
                <w:szCs w:val="21"/>
              </w:rPr>
              <w:t>类</w:t>
            </w:r>
            <w:r w:rsidRPr="00935EC6">
              <w:rPr>
                <w:rFonts w:ascii="宋体" w:hAnsi="宋体" w:cs="MS Mincho" w:hint="eastAsia"/>
                <w:bCs/>
                <w:sz w:val="21"/>
                <w:szCs w:val="21"/>
              </w:rPr>
              <w:t>型</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长</w:t>
            </w:r>
            <w:r w:rsidRPr="00935EC6">
              <w:rPr>
                <w:rFonts w:ascii="宋体" w:hAnsi="宋体" w:cs="MS Mincho" w:hint="eastAsia"/>
                <w:bCs/>
                <w:sz w:val="21"/>
                <w:szCs w:val="21"/>
              </w:rPr>
              <w:t>度</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允</w:t>
            </w:r>
            <w:r w:rsidRPr="00016DEC">
              <w:rPr>
                <w:rFonts w:ascii="宋体" w:hAnsi="宋体" w:cs="MS Mincho" w:hint="eastAsia"/>
                <w:bCs/>
                <w:sz w:val="21"/>
                <w:szCs w:val="21"/>
              </w:rPr>
              <w:t>许为</w:t>
            </w:r>
            <w:r w:rsidRPr="00935EC6">
              <w:rPr>
                <w:rFonts w:ascii="宋体" w:hAnsi="宋体" w:cs="MS Mincho" w:hint="eastAsia"/>
                <w:bCs/>
                <w:sz w:val="21"/>
                <w:szCs w:val="21"/>
              </w:rPr>
              <w:t>空</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主</w:t>
            </w:r>
            <w:r w:rsidRPr="00016DEC">
              <w:rPr>
                <w:rFonts w:ascii="宋体" w:hAnsi="宋体" w:cs="MS Mincho" w:hint="eastAsia"/>
                <w:bCs/>
                <w:sz w:val="21"/>
                <w:szCs w:val="21"/>
              </w:rPr>
              <w:t>键</w:t>
            </w:r>
          </w:p>
        </w:tc>
        <w:tc>
          <w:tcPr>
            <w:tcW w:w="1497" w:type="dxa"/>
            <w:tcBorders>
              <w:top w:val="single" w:sz="4" w:space="0" w:color="auto"/>
              <w:bottom w:val="single" w:sz="4" w:space="0" w:color="000000"/>
            </w:tcBorders>
          </w:tcPr>
          <w:p w:rsidR="0038152F" w:rsidRPr="00016DEC" w:rsidRDefault="0038152F" w:rsidP="00227BD6">
            <w:pPr>
              <w:jc w:val="center"/>
              <w:rPr>
                <w:rFonts w:ascii="宋体" w:hAnsi="宋体" w:cs="MS Mincho"/>
                <w:bCs/>
                <w:sz w:val="21"/>
                <w:szCs w:val="21"/>
              </w:rPr>
            </w:pPr>
            <w:r w:rsidRPr="00935EC6">
              <w:rPr>
                <w:rFonts w:ascii="宋体" w:hAnsi="宋体" w:cs="MS Mincho" w:hint="eastAsia"/>
                <w:bCs/>
                <w:sz w:val="21"/>
                <w:szCs w:val="21"/>
              </w:rPr>
              <w:t>含</w:t>
            </w:r>
            <w:r w:rsidRPr="00016DEC">
              <w:rPr>
                <w:rFonts w:ascii="宋体" w:hAnsi="宋体" w:cs="MS Mincho" w:hint="eastAsia"/>
                <w:bCs/>
                <w:sz w:val="21"/>
                <w:szCs w:val="21"/>
              </w:rPr>
              <w:t>义</w:t>
            </w:r>
          </w:p>
        </w:tc>
      </w:tr>
      <w:tr w:rsidR="0038152F" w:rsidRPr="00016DEC" w:rsidTr="00227BD6">
        <w:trPr>
          <w:trHeight w:val="302"/>
        </w:trPr>
        <w:tc>
          <w:tcPr>
            <w:tcW w:w="1496" w:type="dxa"/>
            <w:tcBorders>
              <w:top w:val="single" w:sz="4" w:space="0" w:color="000000"/>
            </w:tcBorders>
          </w:tcPr>
          <w:p w:rsidR="0038152F" w:rsidRPr="00016DEC" w:rsidRDefault="0038152F" w:rsidP="00227BD6">
            <w:pPr>
              <w:jc w:val="center"/>
              <w:rPr>
                <w:bCs/>
                <w:sz w:val="21"/>
                <w:szCs w:val="21"/>
              </w:rPr>
            </w:pPr>
            <w:proofErr w:type="spellStart"/>
            <w:r w:rsidRPr="006A67E2">
              <w:rPr>
                <w:bCs/>
                <w:sz w:val="21"/>
                <w:szCs w:val="21"/>
              </w:rPr>
              <w:t>n_codeid</w:t>
            </w:r>
            <w:proofErr w:type="spellEnd"/>
          </w:p>
        </w:tc>
        <w:tc>
          <w:tcPr>
            <w:tcW w:w="1496" w:type="dxa"/>
            <w:tcBorders>
              <w:top w:val="single" w:sz="4" w:space="0" w:color="000000"/>
            </w:tcBorders>
          </w:tcPr>
          <w:p w:rsidR="0038152F" w:rsidRPr="00016DEC" w:rsidRDefault="0038152F" w:rsidP="00227BD6">
            <w:pPr>
              <w:jc w:val="center"/>
              <w:rPr>
                <w:bCs/>
                <w:sz w:val="21"/>
                <w:szCs w:val="21"/>
              </w:rPr>
            </w:pPr>
            <w:proofErr w:type="spellStart"/>
            <w:r>
              <w:rPr>
                <w:rFonts w:hint="eastAsia"/>
                <w:bCs/>
                <w:sz w:val="21"/>
                <w:szCs w:val="21"/>
              </w:rPr>
              <w:t>int</w:t>
            </w:r>
            <w:proofErr w:type="spellEnd"/>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10</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是</w:t>
            </w:r>
          </w:p>
        </w:tc>
        <w:tc>
          <w:tcPr>
            <w:tcW w:w="1497" w:type="dxa"/>
            <w:tcBorders>
              <w:top w:val="single" w:sz="4" w:space="0" w:color="000000"/>
            </w:tcBorders>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代码值</w:t>
            </w:r>
          </w:p>
        </w:tc>
      </w:tr>
      <w:tr w:rsidR="0038152F" w:rsidRPr="00016DEC" w:rsidTr="00227BD6">
        <w:trPr>
          <w:trHeight w:val="327"/>
        </w:trPr>
        <w:tc>
          <w:tcPr>
            <w:tcW w:w="1496" w:type="dxa"/>
          </w:tcPr>
          <w:p w:rsidR="0038152F" w:rsidRPr="00016DEC" w:rsidRDefault="0038152F" w:rsidP="00227BD6">
            <w:pPr>
              <w:jc w:val="center"/>
              <w:rPr>
                <w:bCs/>
                <w:sz w:val="21"/>
                <w:szCs w:val="21"/>
              </w:rPr>
            </w:pPr>
            <w:proofErr w:type="spellStart"/>
            <w:r w:rsidRPr="006A67E2">
              <w:rPr>
                <w:bCs/>
                <w:sz w:val="21"/>
                <w:szCs w:val="21"/>
              </w:rPr>
              <w:t>c_name</w:t>
            </w:r>
            <w:proofErr w:type="spellEnd"/>
          </w:p>
        </w:tc>
        <w:tc>
          <w:tcPr>
            <w:tcW w:w="1496" w:type="dxa"/>
          </w:tcPr>
          <w:p w:rsidR="0038152F" w:rsidRPr="00016DEC" w:rsidRDefault="0038152F" w:rsidP="00227BD6">
            <w:pPr>
              <w:jc w:val="center"/>
              <w:rPr>
                <w:bCs/>
                <w:sz w:val="21"/>
                <w:szCs w:val="21"/>
              </w:rPr>
            </w:pPr>
            <w:proofErr w:type="spellStart"/>
            <w:r>
              <w:rPr>
                <w:rFonts w:hint="eastAsia"/>
                <w:bCs/>
                <w:sz w:val="21"/>
                <w:szCs w:val="21"/>
              </w:rPr>
              <w:t>v</w:t>
            </w:r>
            <w:r w:rsidRPr="00016DEC">
              <w:rPr>
                <w:bCs/>
                <w:sz w:val="21"/>
                <w:szCs w:val="21"/>
              </w:rPr>
              <w:t>archar</w:t>
            </w:r>
            <w:proofErr w:type="spellEnd"/>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40</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是</w:t>
            </w:r>
          </w:p>
        </w:tc>
        <w:tc>
          <w:tcPr>
            <w:tcW w:w="1497" w:type="dxa"/>
          </w:tcPr>
          <w:p w:rsidR="0038152F" w:rsidRPr="00016DEC" w:rsidRDefault="0038152F" w:rsidP="00227BD6">
            <w:pPr>
              <w:jc w:val="center"/>
              <w:rPr>
                <w:rFonts w:ascii="宋体" w:hAnsi="宋体" w:cs="MS Mincho"/>
                <w:bCs/>
                <w:sz w:val="21"/>
                <w:szCs w:val="21"/>
              </w:rPr>
            </w:pPr>
            <w:r w:rsidRPr="00016DEC">
              <w:rPr>
                <w:rFonts w:ascii="宋体" w:hAnsi="宋体" w:cs="MS Mincho" w:hint="eastAsia"/>
                <w:bCs/>
                <w:sz w:val="21"/>
                <w:szCs w:val="21"/>
              </w:rPr>
              <w:t>否</w:t>
            </w:r>
          </w:p>
        </w:tc>
        <w:tc>
          <w:tcPr>
            <w:tcW w:w="1497" w:type="dxa"/>
          </w:tcPr>
          <w:p w:rsidR="0038152F" w:rsidRPr="00016DEC" w:rsidRDefault="0038152F" w:rsidP="00227BD6">
            <w:pPr>
              <w:jc w:val="center"/>
              <w:rPr>
                <w:rFonts w:ascii="宋体" w:hAnsi="宋体" w:cs="MS Mincho"/>
                <w:bCs/>
                <w:sz w:val="21"/>
                <w:szCs w:val="21"/>
              </w:rPr>
            </w:pPr>
            <w:r>
              <w:rPr>
                <w:rFonts w:ascii="宋体" w:hAnsi="宋体" w:cs="MS Mincho" w:hint="eastAsia"/>
                <w:bCs/>
                <w:sz w:val="21"/>
                <w:szCs w:val="21"/>
              </w:rPr>
              <w:t>代码名称</w:t>
            </w:r>
          </w:p>
        </w:tc>
      </w:tr>
    </w:tbl>
    <w:p w:rsidR="0038152F" w:rsidRPr="00FD4075" w:rsidRDefault="0038152F" w:rsidP="009F455C"/>
    <w:p w:rsidR="00F85124" w:rsidRPr="0053613E" w:rsidRDefault="00941F0F" w:rsidP="00F85124">
      <w:pPr>
        <w:pStyle w:val="2"/>
        <w:spacing w:before="120"/>
      </w:pPr>
      <w:bookmarkStart w:id="95" w:name="_Toc39189027"/>
      <w:r>
        <w:rPr>
          <w:rFonts w:hint="eastAsia"/>
        </w:rPr>
        <w:t xml:space="preserve">3.5  </w:t>
      </w:r>
      <w:bookmarkEnd w:id="88"/>
      <w:r>
        <w:rPr>
          <w:rFonts w:hint="eastAsia"/>
        </w:rPr>
        <w:t>系统流程图</w:t>
      </w:r>
      <w:bookmarkEnd w:id="95"/>
    </w:p>
    <w:p w:rsidR="00F85124" w:rsidRDefault="00EA61B6" w:rsidP="00EA61B6">
      <w:pPr>
        <w:ind w:firstLineChars="200" w:firstLine="480"/>
      </w:pPr>
      <w:r>
        <w:rPr>
          <w:rFonts w:hint="eastAsia"/>
        </w:rPr>
        <w:t>本部分将阐述本系统的流程。</w:t>
      </w:r>
    </w:p>
    <w:p w:rsidR="008A7BB3" w:rsidRDefault="00EA61B6" w:rsidP="00EA61B6">
      <w:pPr>
        <w:ind w:firstLineChars="200" w:firstLine="480"/>
      </w:pPr>
      <w:r>
        <w:rPr>
          <w:rFonts w:hint="eastAsia"/>
        </w:rPr>
        <w:lastRenderedPageBreak/>
        <w:t>访问系统，首先我们看到的是登录页面，在这个页面你可以登录和修改密码。登录之后系统会判断你的身份</w:t>
      </w:r>
      <w:r w:rsidR="008A7BB3">
        <w:rPr>
          <w:rFonts w:hint="eastAsia"/>
        </w:rPr>
        <w:t>。</w:t>
      </w:r>
    </w:p>
    <w:p w:rsidR="008A7BB3" w:rsidRDefault="00EA61B6" w:rsidP="00EA61B6">
      <w:pPr>
        <w:ind w:firstLineChars="200" w:firstLine="480"/>
      </w:pPr>
      <w:r>
        <w:rPr>
          <w:rFonts w:hint="eastAsia"/>
        </w:rPr>
        <w:t>如果登录的是店员账号，则仅仅可以看到会员管理，消费管理，库存管理页面。此时在会员管理页面店员可以添加会员，删除会员和修改会员的手机号功能。库存管理页面店员可以查看现在店内的商品库存情况，还可以添加商品种类。消费页面店员可以添加消费记录，在添加消费记录之前输入手机号查看该客户是否为会员，如果是会员则继续添加消费记录的操作，如果不是会员，店员可以为该客户办理会员，</w:t>
      </w:r>
      <w:r w:rsidR="008A7BB3">
        <w:rPr>
          <w:rFonts w:hint="eastAsia"/>
        </w:rPr>
        <w:t>然后继续添加消费记录的操作。在这个页面还实现了为会员充值功能。操作之后点击注销可安全退出。</w:t>
      </w:r>
    </w:p>
    <w:p w:rsidR="008A7BB3" w:rsidRDefault="008A7BB3" w:rsidP="008A7BB3">
      <w:pPr>
        <w:ind w:firstLine="482"/>
        <w:rPr>
          <w:rFonts w:ascii="宋体" w:hAnsi="宋体" w:cs="MS Mincho"/>
        </w:rPr>
      </w:pPr>
      <w:r>
        <w:rPr>
          <w:rFonts w:hint="eastAsia"/>
        </w:rPr>
        <w:t>如登陆的身份为店长，除了员工的权限和可以操作的功能外，还可以看见统计详情和人员管理页面。统计详情页面主要是展示近五个月的收入情况对比和员工的业绩对比。人员管理页面店长可以维护店内人员（店员）的基本信息，例如添加店员，修改店员，删除店员等操作。之后同样可以点击右上角进行注销安全退出系统。美酷理发店管理</w:t>
      </w:r>
      <w:r w:rsidRPr="00BA3368">
        <w:rPr>
          <w:rFonts w:hint="eastAsia"/>
        </w:rPr>
        <w:t>系统的整个系统的流程图如图</w:t>
      </w:r>
      <w:r w:rsidRPr="00BA3368">
        <w:rPr>
          <w:rFonts w:hint="eastAsia"/>
        </w:rPr>
        <w:t>3.</w:t>
      </w:r>
      <w:r>
        <w:rPr>
          <w:rFonts w:hint="eastAsia"/>
        </w:rPr>
        <w:t>2</w:t>
      </w:r>
      <w:r>
        <w:rPr>
          <w:rFonts w:hint="eastAsia"/>
        </w:rPr>
        <w:t>所示：</w:t>
      </w:r>
    </w:p>
    <w:p w:rsidR="00EA61B6" w:rsidRDefault="00EA61B6" w:rsidP="00F85124"/>
    <w:p w:rsidR="000C4359" w:rsidRDefault="00EA61B6" w:rsidP="00F85124">
      <w:r>
        <w:rPr>
          <w:noProof/>
        </w:rPr>
        <w:lastRenderedPageBreak/>
        <w:drawing>
          <wp:inline distT="0" distB="0" distL="0" distR="0">
            <wp:extent cx="5580404" cy="5128592"/>
            <wp:effectExtent l="0" t="0" r="0" b="0"/>
            <wp:docPr id="3" name="图片 2" descr="系统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流程图.png"/>
                    <pic:cNvPicPr/>
                  </pic:nvPicPr>
                  <pic:blipFill>
                    <a:blip r:embed="rId22"/>
                    <a:stretch>
                      <a:fillRect/>
                    </a:stretch>
                  </pic:blipFill>
                  <pic:spPr>
                    <a:xfrm>
                      <a:off x="0" y="0"/>
                      <a:ext cx="5579745" cy="5127986"/>
                    </a:xfrm>
                    <a:prstGeom prst="rect">
                      <a:avLst/>
                    </a:prstGeom>
                  </pic:spPr>
                </pic:pic>
              </a:graphicData>
            </a:graphic>
          </wp:inline>
        </w:drawing>
      </w:r>
    </w:p>
    <w:p w:rsidR="00EA61B6" w:rsidRDefault="00EA61B6" w:rsidP="00F85124"/>
    <w:p w:rsidR="00EA61B6" w:rsidRDefault="00EA61B6" w:rsidP="00EA61B6">
      <w:pPr>
        <w:jc w:val="center"/>
        <w:rPr>
          <w:rFonts w:ascii="宋体" w:hAnsi="宋体"/>
          <w:sz w:val="21"/>
          <w:szCs w:val="21"/>
        </w:rPr>
      </w:pPr>
      <w:r>
        <w:rPr>
          <w:rFonts w:ascii="宋体" w:hAnsi="宋体" w:hint="eastAsia"/>
          <w:sz w:val="21"/>
          <w:szCs w:val="21"/>
        </w:rPr>
        <w:t>图3.2  系统流程图</w:t>
      </w:r>
    </w:p>
    <w:p w:rsidR="00EA61B6" w:rsidRDefault="00EA61B6" w:rsidP="00EA61B6">
      <w:pPr>
        <w:jc w:val="center"/>
      </w:pPr>
    </w:p>
    <w:p w:rsidR="00D0540A" w:rsidRDefault="00F85124" w:rsidP="00F85124">
      <w:pPr>
        <w:pStyle w:val="1"/>
      </w:pPr>
      <w:r>
        <w:br w:type="page"/>
      </w:r>
      <w:bookmarkStart w:id="96" w:name="_Toc309644436"/>
      <w:bookmarkStart w:id="97" w:name="_Toc39189028"/>
      <w:r>
        <w:rPr>
          <w:rFonts w:hint="eastAsia"/>
        </w:rPr>
        <w:lastRenderedPageBreak/>
        <w:t xml:space="preserve">4  </w:t>
      </w:r>
      <w:bookmarkEnd w:id="96"/>
      <w:r>
        <w:rPr>
          <w:rFonts w:hint="eastAsia"/>
        </w:rPr>
        <w:t>开发环境的准备</w:t>
      </w:r>
      <w:bookmarkEnd w:id="97"/>
    </w:p>
    <w:p w:rsidR="00D0540A" w:rsidRDefault="00941F0F" w:rsidP="00F85124">
      <w:pPr>
        <w:pStyle w:val="2"/>
        <w:spacing w:before="120"/>
      </w:pPr>
      <w:bookmarkStart w:id="98" w:name="_Toc9087114"/>
      <w:bookmarkStart w:id="99" w:name="_Toc8820890"/>
      <w:bookmarkStart w:id="100" w:name="_Toc39189029"/>
      <w:r>
        <w:rPr>
          <w:rFonts w:hint="eastAsia"/>
        </w:rPr>
        <w:t>4</w:t>
      </w:r>
      <w:r>
        <w:t>.1</w:t>
      </w:r>
      <w:r>
        <w:rPr>
          <w:rFonts w:hint="eastAsia"/>
        </w:rPr>
        <w:t>数据库安装</w:t>
      </w:r>
      <w:bookmarkEnd w:id="98"/>
      <w:bookmarkEnd w:id="99"/>
      <w:bookmarkEnd w:id="100"/>
    </w:p>
    <w:p w:rsidR="00D0540A" w:rsidRDefault="00941F0F">
      <w:pPr>
        <w:pStyle w:val="3"/>
        <w:spacing w:before="120"/>
      </w:pPr>
      <w:bookmarkStart w:id="101" w:name="_Toc9087115"/>
      <w:bookmarkStart w:id="102" w:name="_Toc39189030"/>
      <w:r>
        <w:rPr>
          <w:rFonts w:hint="eastAsia"/>
        </w:rPr>
        <w:t xml:space="preserve">4.1.1  </w:t>
      </w:r>
      <w:bookmarkEnd w:id="101"/>
      <w:r w:rsidR="002A5EB8">
        <w:rPr>
          <w:rFonts w:hint="eastAsia"/>
        </w:rPr>
        <w:t>安装数据库</w:t>
      </w:r>
      <w:bookmarkEnd w:id="102"/>
    </w:p>
    <w:p w:rsidR="00513C53" w:rsidRPr="00513C53" w:rsidRDefault="002A5EB8" w:rsidP="00513C53">
      <w:pPr>
        <w:ind w:firstLine="482"/>
      </w:pPr>
      <w:r>
        <w:rPr>
          <w:rFonts w:hint="eastAsia"/>
        </w:rPr>
        <w:t>安装数据库之前要保证服务器的硬件配置满足数据库版本的要求，然后</w:t>
      </w:r>
      <w:proofErr w:type="gramStart"/>
      <w:r>
        <w:rPr>
          <w:rFonts w:hint="eastAsia"/>
        </w:rPr>
        <w:t>到官网下载</w:t>
      </w:r>
      <w:proofErr w:type="gramEnd"/>
      <w:r>
        <w:rPr>
          <w:rFonts w:hint="eastAsia"/>
        </w:rPr>
        <w:t>安装包，点击</w:t>
      </w:r>
      <w:r>
        <w:rPr>
          <w:rFonts w:hint="eastAsia"/>
        </w:rPr>
        <w:t>setup.exe</w:t>
      </w:r>
      <w:r>
        <w:rPr>
          <w:rFonts w:hint="eastAsia"/>
        </w:rPr>
        <w:t>开始安装，之后点击下一步即可。在安装过程中需要注意以下几点：</w:t>
      </w:r>
    </w:p>
    <w:p w:rsidR="002A5EB8" w:rsidRDefault="002A5EB8" w:rsidP="004C3D5E">
      <w:pPr>
        <w:numPr>
          <w:ilvl w:val="0"/>
          <w:numId w:val="14"/>
        </w:numPr>
      </w:pPr>
      <w:r>
        <w:rPr>
          <w:rFonts w:hint="eastAsia"/>
        </w:rPr>
        <w:t>数据库的安装路径尽量以英文来命名；</w:t>
      </w:r>
    </w:p>
    <w:p w:rsidR="002A5EB8" w:rsidRDefault="00513C53" w:rsidP="004C3D5E">
      <w:pPr>
        <w:numPr>
          <w:ilvl w:val="0"/>
          <w:numId w:val="14"/>
        </w:numPr>
        <w:ind w:left="0" w:firstLineChars="200" w:firstLine="480"/>
      </w:pPr>
      <w:r>
        <w:rPr>
          <w:rFonts w:hint="eastAsia"/>
        </w:rPr>
        <w:t>检查防火墙端口，如果未成功添加则需要手动添加；</w:t>
      </w:r>
    </w:p>
    <w:p w:rsidR="00513C53" w:rsidRPr="00513C53" w:rsidRDefault="00513C53" w:rsidP="004C3D5E">
      <w:pPr>
        <w:numPr>
          <w:ilvl w:val="0"/>
          <w:numId w:val="14"/>
        </w:numPr>
        <w:ind w:left="0" w:firstLineChars="200" w:firstLine="480"/>
      </w:pPr>
      <w:r>
        <w:rPr>
          <w:rFonts w:hint="eastAsia"/>
        </w:rPr>
        <w:t>如果安装失败需要重新安装时需要将</w:t>
      </w:r>
      <w:r>
        <w:rPr>
          <w:rFonts w:hint="eastAsia"/>
        </w:rPr>
        <w:t>data</w:t>
      </w:r>
      <w:r>
        <w:rPr>
          <w:rFonts w:hint="eastAsia"/>
        </w:rPr>
        <w:t>文件夹中所有文件删掉。</w:t>
      </w:r>
    </w:p>
    <w:p w:rsidR="00D0540A" w:rsidRDefault="00941F0F">
      <w:pPr>
        <w:pStyle w:val="2"/>
        <w:spacing w:before="120"/>
      </w:pPr>
      <w:bookmarkStart w:id="103" w:name="_Toc8820891"/>
      <w:bookmarkStart w:id="104" w:name="_Toc9087117"/>
      <w:bookmarkStart w:id="105" w:name="_Toc39189031"/>
      <w:r>
        <w:rPr>
          <w:rFonts w:hint="eastAsia"/>
        </w:rPr>
        <w:t>4.2  开发工具安装及环境变量的配置</w:t>
      </w:r>
      <w:bookmarkEnd w:id="103"/>
      <w:bookmarkEnd w:id="104"/>
      <w:bookmarkEnd w:id="105"/>
    </w:p>
    <w:p w:rsidR="00D0540A" w:rsidRPr="006B1887" w:rsidRDefault="00941F0F">
      <w:pPr>
        <w:pStyle w:val="3"/>
        <w:spacing w:before="120"/>
        <w:rPr>
          <w:rFonts w:ascii="Times New Roman" w:eastAsia="宋体"/>
          <w:bCs w:val="0"/>
          <w:kern w:val="2"/>
          <w:szCs w:val="24"/>
        </w:rPr>
      </w:pPr>
      <w:bookmarkStart w:id="106" w:name="_Toc9087118"/>
      <w:bookmarkStart w:id="107" w:name="_Toc39189032"/>
      <w:r>
        <w:rPr>
          <w:rFonts w:hint="eastAsia"/>
          <w:kern w:val="2"/>
        </w:rPr>
        <w:t>4.2.1  安装</w:t>
      </w:r>
      <w:bookmarkEnd w:id="106"/>
      <w:r w:rsidRPr="006B1887">
        <w:rPr>
          <w:rFonts w:ascii="Times New Roman" w:eastAsia="宋体" w:hint="eastAsia"/>
          <w:bCs w:val="0"/>
          <w:kern w:val="2"/>
          <w:szCs w:val="24"/>
        </w:rPr>
        <w:t>Idea</w:t>
      </w:r>
      <w:bookmarkEnd w:id="107"/>
    </w:p>
    <w:p w:rsidR="00D0540A" w:rsidRDefault="00941F0F" w:rsidP="004C3D5E">
      <w:pPr>
        <w:numPr>
          <w:ilvl w:val="0"/>
          <w:numId w:val="12"/>
        </w:numPr>
      </w:pPr>
      <w:r>
        <w:rPr>
          <w:rFonts w:hint="eastAsia"/>
        </w:rPr>
        <w:t>访问</w:t>
      </w:r>
      <w:r w:rsidR="006B1887">
        <w:rPr>
          <w:rFonts w:hint="eastAsia"/>
        </w:rPr>
        <w:t>官网，</w:t>
      </w:r>
      <w:r>
        <w:rPr>
          <w:rFonts w:hint="eastAsia"/>
        </w:rPr>
        <w:t>下载想要的</w:t>
      </w:r>
      <w:r w:rsidRPr="004641EE">
        <w:rPr>
          <w:rFonts w:hint="eastAsia"/>
        </w:rPr>
        <w:t>Idea</w:t>
      </w:r>
      <w:r>
        <w:rPr>
          <w:rFonts w:hint="eastAsia"/>
        </w:rPr>
        <w:t>版本</w:t>
      </w:r>
      <w:r w:rsidR="00EC5875">
        <w:rPr>
          <w:rFonts w:hint="eastAsia"/>
        </w:rPr>
        <w:t>；</w:t>
      </w:r>
    </w:p>
    <w:p w:rsidR="00D0540A" w:rsidRDefault="006B1887" w:rsidP="004C3D5E">
      <w:pPr>
        <w:numPr>
          <w:ilvl w:val="0"/>
          <w:numId w:val="12"/>
        </w:numPr>
        <w:ind w:left="0" w:firstLineChars="200" w:firstLine="480"/>
      </w:pPr>
      <w:r>
        <w:rPr>
          <w:rFonts w:hint="eastAsia"/>
        </w:rPr>
        <w:t>点击下载后的安装包</w:t>
      </w:r>
      <w:r w:rsidR="00EC5875">
        <w:rPr>
          <w:rFonts w:hint="eastAsia"/>
        </w:rPr>
        <w:t>；</w:t>
      </w:r>
    </w:p>
    <w:p w:rsidR="00D0540A" w:rsidRDefault="006B1887" w:rsidP="004C3D5E">
      <w:pPr>
        <w:numPr>
          <w:ilvl w:val="0"/>
          <w:numId w:val="12"/>
        </w:numPr>
        <w:ind w:left="0" w:firstLineChars="200" w:firstLine="480"/>
      </w:pPr>
      <w:r w:rsidRPr="004641EE">
        <w:rPr>
          <w:rFonts w:hint="eastAsia"/>
        </w:rPr>
        <w:t>选择</w:t>
      </w:r>
      <w:r w:rsidRPr="004641EE">
        <w:rPr>
          <w:rFonts w:hint="eastAsia"/>
        </w:rPr>
        <w:t>Idea</w:t>
      </w:r>
      <w:r w:rsidRPr="004641EE">
        <w:rPr>
          <w:rFonts w:hint="eastAsia"/>
        </w:rPr>
        <w:t>的安装目录</w:t>
      </w:r>
      <w:r w:rsidR="00EC5875">
        <w:rPr>
          <w:rFonts w:hint="eastAsia"/>
        </w:rPr>
        <w:t>；</w:t>
      </w:r>
    </w:p>
    <w:p w:rsidR="00D0540A" w:rsidRPr="009B793B" w:rsidRDefault="006B1887" w:rsidP="004C3D5E">
      <w:pPr>
        <w:numPr>
          <w:ilvl w:val="0"/>
          <w:numId w:val="12"/>
        </w:numPr>
        <w:ind w:left="0" w:firstLineChars="200" w:firstLine="480"/>
      </w:pPr>
      <w:r>
        <w:rPr>
          <w:rFonts w:hint="eastAsia"/>
        </w:rPr>
        <w:t>选择电脑对应的字节</w:t>
      </w:r>
      <w:r w:rsidR="00EC5875">
        <w:rPr>
          <w:rFonts w:hint="eastAsia"/>
        </w:rPr>
        <w:t>；</w:t>
      </w:r>
    </w:p>
    <w:p w:rsidR="00D0540A" w:rsidRDefault="00941F0F" w:rsidP="004C3D5E">
      <w:pPr>
        <w:numPr>
          <w:ilvl w:val="0"/>
          <w:numId w:val="12"/>
        </w:numPr>
        <w:ind w:left="0" w:firstLineChars="200" w:firstLine="480"/>
      </w:pPr>
      <w:r w:rsidRPr="004641EE">
        <w:rPr>
          <w:rFonts w:hint="eastAsia"/>
        </w:rPr>
        <w:t>完成安装</w:t>
      </w:r>
      <w:r w:rsidR="00EC5875">
        <w:rPr>
          <w:rFonts w:hint="eastAsia"/>
        </w:rPr>
        <w:t>。</w:t>
      </w:r>
    </w:p>
    <w:p w:rsidR="00D0540A" w:rsidRDefault="00941F0F">
      <w:pPr>
        <w:pStyle w:val="3"/>
        <w:spacing w:before="120"/>
      </w:pPr>
      <w:bookmarkStart w:id="108" w:name="_Toc9087119"/>
      <w:bookmarkStart w:id="109" w:name="_Toc39189033"/>
      <w:r>
        <w:rPr>
          <w:rFonts w:hint="eastAsia"/>
          <w:kern w:val="2"/>
        </w:rPr>
        <w:t xml:space="preserve">4.2.2  </w:t>
      </w:r>
      <w:r w:rsidRPr="009B793B">
        <w:rPr>
          <w:rFonts w:ascii="Times New Roman" w:eastAsia="宋体" w:hint="eastAsia"/>
          <w:bCs w:val="0"/>
          <w:szCs w:val="24"/>
        </w:rPr>
        <w:t>JDK</w:t>
      </w:r>
      <w:r>
        <w:rPr>
          <w:rFonts w:hint="eastAsia"/>
          <w:kern w:val="2"/>
        </w:rPr>
        <w:t>安装与环境变量配置</w:t>
      </w:r>
      <w:bookmarkEnd w:id="108"/>
      <w:bookmarkEnd w:id="109"/>
    </w:p>
    <w:p w:rsidR="00D0540A" w:rsidRPr="004641EE" w:rsidRDefault="00941F0F" w:rsidP="004C3D5E">
      <w:pPr>
        <w:numPr>
          <w:ilvl w:val="0"/>
          <w:numId w:val="11"/>
        </w:numPr>
      </w:pPr>
      <w:r>
        <w:rPr>
          <w:rFonts w:hint="eastAsia"/>
        </w:rPr>
        <w:t>分别安装</w:t>
      </w:r>
      <w:r>
        <w:rPr>
          <w:rFonts w:hint="eastAsia"/>
        </w:rPr>
        <w:t>JDK</w:t>
      </w:r>
      <w:r>
        <w:rPr>
          <w:rFonts w:hint="eastAsia"/>
        </w:rPr>
        <w:t>和</w:t>
      </w:r>
      <w:r>
        <w:rPr>
          <w:rFonts w:hint="eastAsia"/>
        </w:rPr>
        <w:t>JRE</w:t>
      </w:r>
      <w:r w:rsidR="00EC5875">
        <w:rPr>
          <w:rFonts w:hint="eastAsia"/>
        </w:rPr>
        <w:t>；</w:t>
      </w:r>
    </w:p>
    <w:p w:rsidR="00D0540A" w:rsidRDefault="00941F0F" w:rsidP="004C3D5E">
      <w:pPr>
        <w:numPr>
          <w:ilvl w:val="0"/>
          <w:numId w:val="11"/>
        </w:numPr>
        <w:ind w:left="0" w:firstLineChars="200" w:firstLine="480"/>
      </w:pPr>
      <w:r>
        <w:rPr>
          <w:rFonts w:hint="eastAsia"/>
        </w:rPr>
        <w:t>在系统变量中新建名为</w:t>
      </w:r>
      <w:r>
        <w:rPr>
          <w:rFonts w:hint="eastAsia"/>
        </w:rPr>
        <w:t>JAVA_HOME</w:t>
      </w:r>
      <w:r>
        <w:rPr>
          <w:rFonts w:hint="eastAsia"/>
        </w:rPr>
        <w:t>的变量</w:t>
      </w:r>
      <w:r>
        <w:rPr>
          <w:rFonts w:hint="eastAsia"/>
        </w:rPr>
        <w:t>,</w:t>
      </w:r>
      <w:r w:rsidR="006B1887">
        <w:rPr>
          <w:rFonts w:hint="eastAsia"/>
        </w:rPr>
        <w:t>其变量值为</w:t>
      </w:r>
      <w:r>
        <w:rPr>
          <w:rFonts w:hint="eastAsia"/>
        </w:rPr>
        <w:t>JDK</w:t>
      </w:r>
      <w:r w:rsidR="00EC5875">
        <w:rPr>
          <w:rFonts w:hint="eastAsia"/>
        </w:rPr>
        <w:t>的安装目录；</w:t>
      </w:r>
    </w:p>
    <w:p w:rsidR="00D0540A" w:rsidRPr="006B1887" w:rsidRDefault="006B1887" w:rsidP="004C3D5E">
      <w:pPr>
        <w:numPr>
          <w:ilvl w:val="0"/>
          <w:numId w:val="11"/>
        </w:numPr>
        <w:ind w:left="0" w:firstLineChars="200" w:firstLine="480"/>
      </w:pPr>
      <w:r>
        <w:rPr>
          <w:rFonts w:hint="eastAsia"/>
        </w:rPr>
        <w:t>点击系统变量中</w:t>
      </w:r>
      <w:r w:rsidR="009B793B">
        <w:rPr>
          <w:rFonts w:hint="eastAsia"/>
        </w:rPr>
        <w:t>Path</w:t>
      </w:r>
      <w:r>
        <w:rPr>
          <w:rFonts w:hint="eastAsia"/>
        </w:rPr>
        <w:t>变量，其变量值</w:t>
      </w:r>
      <w:r w:rsidR="008C4DF1">
        <w:rPr>
          <w:rFonts w:hint="eastAsia"/>
        </w:rPr>
        <w:t>指向</w:t>
      </w:r>
      <w:r w:rsidR="008C4DF1">
        <w:rPr>
          <w:rFonts w:hint="eastAsia"/>
        </w:rPr>
        <w:t>JDK</w:t>
      </w:r>
      <w:r w:rsidR="008C4DF1">
        <w:rPr>
          <w:rFonts w:hint="eastAsia"/>
        </w:rPr>
        <w:t>和</w:t>
      </w:r>
      <w:r w:rsidR="008C4DF1">
        <w:rPr>
          <w:rFonts w:hint="eastAsia"/>
        </w:rPr>
        <w:t>JRE</w:t>
      </w:r>
      <w:r w:rsidR="008C4DF1">
        <w:rPr>
          <w:rFonts w:hint="eastAsia"/>
        </w:rPr>
        <w:t>的</w:t>
      </w:r>
      <w:r w:rsidR="008C4DF1">
        <w:rPr>
          <w:rFonts w:hint="eastAsia"/>
        </w:rPr>
        <w:t>bin</w:t>
      </w:r>
      <w:r w:rsidR="008C4DF1">
        <w:rPr>
          <w:rFonts w:hint="eastAsia"/>
        </w:rPr>
        <w:t>目录</w:t>
      </w:r>
      <w:r w:rsidR="00EC5875">
        <w:rPr>
          <w:rFonts w:hint="eastAsia"/>
        </w:rPr>
        <w:t>；</w:t>
      </w:r>
    </w:p>
    <w:p w:rsidR="00D0540A" w:rsidRDefault="00941F0F" w:rsidP="004C3D5E">
      <w:pPr>
        <w:numPr>
          <w:ilvl w:val="0"/>
          <w:numId w:val="11"/>
        </w:numPr>
        <w:ind w:left="0" w:firstLineChars="200" w:firstLine="480"/>
      </w:pPr>
      <w:r>
        <w:t>运行</w:t>
      </w:r>
      <w:proofErr w:type="spellStart"/>
      <w:r>
        <w:t>cmd</w:t>
      </w:r>
      <w:proofErr w:type="spellEnd"/>
      <w:r>
        <w:t>输入</w:t>
      </w:r>
      <w:r>
        <w:t>java -version</w:t>
      </w:r>
      <w:r>
        <w:t>若显示版本信息</w:t>
      </w:r>
      <w:r>
        <w:rPr>
          <w:rFonts w:hint="eastAsia"/>
        </w:rPr>
        <w:t>,</w:t>
      </w:r>
      <w:r w:rsidR="00EC5875">
        <w:t>则说明安装和配置成功</w:t>
      </w:r>
      <w:r w:rsidR="00EC5875">
        <w:rPr>
          <w:rFonts w:hint="eastAsia"/>
        </w:rPr>
        <w:t>。</w:t>
      </w:r>
      <w:r w:rsidR="00C02547">
        <w:rPr>
          <w:rFonts w:hint="eastAsia"/>
        </w:rPr>
        <w:t>成功信息如图</w:t>
      </w:r>
      <w:r w:rsidR="00C02547">
        <w:rPr>
          <w:rFonts w:hint="eastAsia"/>
        </w:rPr>
        <w:t>4.1</w:t>
      </w:r>
      <w:r w:rsidR="00C02547">
        <w:rPr>
          <w:rFonts w:hint="eastAsia"/>
        </w:rPr>
        <w:t>所示：</w:t>
      </w:r>
    </w:p>
    <w:p w:rsidR="00C02547" w:rsidRDefault="00C02547" w:rsidP="00C02547"/>
    <w:p w:rsidR="00C02547" w:rsidRDefault="00C02547" w:rsidP="00C02547">
      <w:pPr>
        <w:jc w:val="center"/>
      </w:pPr>
      <w:r>
        <w:rPr>
          <w:noProof/>
        </w:rPr>
        <w:lastRenderedPageBreak/>
        <w:drawing>
          <wp:inline distT="0" distB="0" distL="0" distR="0">
            <wp:extent cx="3379622" cy="220653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97135" cy="2217965"/>
                    </a:xfrm>
                    <a:prstGeom prst="rect">
                      <a:avLst/>
                    </a:prstGeom>
                  </pic:spPr>
                </pic:pic>
              </a:graphicData>
            </a:graphic>
          </wp:inline>
        </w:drawing>
      </w:r>
    </w:p>
    <w:p w:rsidR="00C02547" w:rsidRDefault="00C02547" w:rsidP="00C02547"/>
    <w:p w:rsidR="00C02547" w:rsidRDefault="00C02547" w:rsidP="00C02547">
      <w:pPr>
        <w:jc w:val="center"/>
        <w:rPr>
          <w:rFonts w:asciiTheme="minorEastAsia" w:eastAsiaTheme="minorEastAsia" w:hAnsiTheme="minorEastAsia"/>
          <w:sz w:val="21"/>
          <w:szCs w:val="21"/>
        </w:rPr>
      </w:pPr>
      <w:r w:rsidRPr="00407929">
        <w:rPr>
          <w:rFonts w:asciiTheme="minorEastAsia" w:eastAsiaTheme="minorEastAsia" w:hAnsiTheme="minorEastAsia" w:hint="eastAsia"/>
          <w:sz w:val="21"/>
          <w:szCs w:val="21"/>
        </w:rPr>
        <w:t>图</w:t>
      </w:r>
      <w:r w:rsidR="00407929" w:rsidRPr="00407929">
        <w:rPr>
          <w:rFonts w:asciiTheme="minorEastAsia" w:eastAsiaTheme="minorEastAsia" w:hAnsiTheme="minorEastAsia" w:hint="eastAsia"/>
          <w:sz w:val="21"/>
          <w:szCs w:val="21"/>
        </w:rPr>
        <w:t>4.1 成功信息</w:t>
      </w:r>
    </w:p>
    <w:p w:rsidR="00407929" w:rsidRPr="00407929" w:rsidRDefault="00407929" w:rsidP="00407929">
      <w:pPr>
        <w:rPr>
          <w:rFonts w:asciiTheme="minorEastAsia" w:eastAsiaTheme="minorEastAsia" w:hAnsiTheme="minorEastAsia"/>
          <w:sz w:val="21"/>
          <w:szCs w:val="21"/>
        </w:rPr>
      </w:pPr>
    </w:p>
    <w:p w:rsidR="00D0540A" w:rsidRDefault="00941F0F">
      <w:pPr>
        <w:pStyle w:val="3"/>
        <w:spacing w:before="120"/>
      </w:pPr>
      <w:bookmarkStart w:id="110" w:name="_Toc9087120"/>
      <w:bookmarkStart w:id="111" w:name="_Toc8820892"/>
      <w:bookmarkStart w:id="112" w:name="_Toc39189034"/>
      <w:r>
        <w:rPr>
          <w:rFonts w:hint="eastAsia"/>
        </w:rPr>
        <w:t xml:space="preserve">4.2.3  </w:t>
      </w:r>
      <w:proofErr w:type="spellStart"/>
      <w:r w:rsidR="004B360F">
        <w:rPr>
          <w:rFonts w:hint="eastAsia"/>
        </w:rPr>
        <w:t>Navicat</w:t>
      </w:r>
      <w:proofErr w:type="spellEnd"/>
      <w:r w:rsidR="004B360F">
        <w:rPr>
          <w:rFonts w:hint="eastAsia"/>
        </w:rPr>
        <w:t xml:space="preserve"> Premium</w:t>
      </w:r>
      <w:r>
        <w:rPr>
          <w:rFonts w:hint="eastAsia"/>
        </w:rPr>
        <w:t>安装</w:t>
      </w:r>
      <w:bookmarkEnd w:id="110"/>
      <w:bookmarkEnd w:id="111"/>
      <w:bookmarkEnd w:id="112"/>
    </w:p>
    <w:p w:rsidR="00EC5875" w:rsidRDefault="009B793B" w:rsidP="00EC5875">
      <w:pPr>
        <w:numPr>
          <w:ilvl w:val="0"/>
          <w:numId w:val="17"/>
        </w:numPr>
      </w:pPr>
      <w:r>
        <w:rPr>
          <w:rFonts w:hint="eastAsia"/>
        </w:rPr>
        <w:t>官网下载</w:t>
      </w:r>
      <w:proofErr w:type="spellStart"/>
      <w:r>
        <w:rPr>
          <w:rFonts w:hint="eastAsia"/>
        </w:rPr>
        <w:t>Navicat</w:t>
      </w:r>
      <w:proofErr w:type="spellEnd"/>
      <w:r>
        <w:rPr>
          <w:rFonts w:hint="eastAsia"/>
        </w:rPr>
        <w:t xml:space="preserve"> Premium</w:t>
      </w:r>
      <w:r w:rsidR="00EC5875">
        <w:rPr>
          <w:rFonts w:hint="eastAsia"/>
        </w:rPr>
        <w:t>；</w:t>
      </w:r>
    </w:p>
    <w:p w:rsidR="00EC5875" w:rsidRDefault="00EC5875" w:rsidP="00EC5875">
      <w:pPr>
        <w:numPr>
          <w:ilvl w:val="0"/>
          <w:numId w:val="17"/>
        </w:numPr>
        <w:ind w:left="0" w:firstLineChars="200" w:firstLine="480"/>
      </w:pPr>
      <w:r>
        <w:rPr>
          <w:rFonts w:hint="eastAsia"/>
        </w:rPr>
        <w:t>选择与电脑对应的字节版本；</w:t>
      </w:r>
    </w:p>
    <w:p w:rsidR="00EC5875" w:rsidRPr="005C2C90" w:rsidRDefault="00EC5875" w:rsidP="00EC5875">
      <w:pPr>
        <w:numPr>
          <w:ilvl w:val="0"/>
          <w:numId w:val="17"/>
        </w:numPr>
        <w:ind w:left="0" w:firstLineChars="200" w:firstLine="480"/>
      </w:pPr>
      <w:r>
        <w:rPr>
          <w:rFonts w:hint="eastAsia"/>
        </w:rPr>
        <w:t>点击下一步即可完成安装。</w:t>
      </w:r>
    </w:p>
    <w:p w:rsidR="00EC5875" w:rsidRDefault="00491D23" w:rsidP="00EC5875">
      <w:pPr>
        <w:pStyle w:val="3"/>
        <w:spacing w:before="120"/>
      </w:pPr>
      <w:bookmarkStart w:id="113" w:name="_Toc39189035"/>
      <w:r>
        <w:rPr>
          <w:rFonts w:hint="eastAsia"/>
        </w:rPr>
        <w:t xml:space="preserve">4.2.4  </w:t>
      </w:r>
      <w:proofErr w:type="spellStart"/>
      <w:r>
        <w:rPr>
          <w:rFonts w:hint="eastAsia"/>
        </w:rPr>
        <w:t>VsCode</w:t>
      </w:r>
      <w:proofErr w:type="spellEnd"/>
      <w:r>
        <w:rPr>
          <w:rFonts w:hint="eastAsia"/>
        </w:rPr>
        <w:t>安装</w:t>
      </w:r>
      <w:bookmarkEnd w:id="113"/>
    </w:p>
    <w:p w:rsidR="002E6EBB" w:rsidRDefault="001B1E43" w:rsidP="001B1E43">
      <w:pPr>
        <w:numPr>
          <w:ilvl w:val="0"/>
          <w:numId w:val="19"/>
        </w:numPr>
      </w:pPr>
      <w:r>
        <w:rPr>
          <w:rFonts w:hint="eastAsia"/>
        </w:rPr>
        <w:t>访问官网，下载</w:t>
      </w:r>
      <w:proofErr w:type="spellStart"/>
      <w:r>
        <w:rPr>
          <w:rFonts w:hint="eastAsia"/>
        </w:rPr>
        <w:t>VsCode</w:t>
      </w:r>
      <w:proofErr w:type="spellEnd"/>
      <w:r>
        <w:rPr>
          <w:rFonts w:hint="eastAsia"/>
        </w:rPr>
        <w:t>；</w:t>
      </w:r>
    </w:p>
    <w:p w:rsidR="001B1E43" w:rsidRDefault="001B1E43" w:rsidP="001B1E43">
      <w:pPr>
        <w:numPr>
          <w:ilvl w:val="0"/>
          <w:numId w:val="19"/>
        </w:numPr>
      </w:pPr>
      <w:r>
        <w:rPr>
          <w:rFonts w:hint="eastAsia"/>
        </w:rPr>
        <w:t>选择与电脑匹配的字节；</w:t>
      </w:r>
    </w:p>
    <w:p w:rsidR="001B1E43" w:rsidRDefault="001B1E43" w:rsidP="001B1E43">
      <w:pPr>
        <w:numPr>
          <w:ilvl w:val="0"/>
          <w:numId w:val="19"/>
        </w:numPr>
      </w:pPr>
      <w:r>
        <w:rPr>
          <w:rFonts w:hint="eastAsia"/>
        </w:rPr>
        <w:t>选择合适的安装目录；</w:t>
      </w:r>
    </w:p>
    <w:p w:rsidR="001B1E43" w:rsidRPr="001B1E43" w:rsidRDefault="001B1E43" w:rsidP="001B1E43">
      <w:pPr>
        <w:numPr>
          <w:ilvl w:val="0"/>
          <w:numId w:val="19"/>
        </w:numPr>
      </w:pPr>
      <w:r>
        <w:rPr>
          <w:rFonts w:hint="eastAsia"/>
        </w:rPr>
        <w:t>点击下一步即可。</w:t>
      </w:r>
    </w:p>
    <w:p w:rsidR="00F85124" w:rsidRPr="00F85124" w:rsidRDefault="00941F0F" w:rsidP="00F85124">
      <w:pPr>
        <w:pStyle w:val="1"/>
      </w:pPr>
      <w:r>
        <w:br w:type="page"/>
      </w:r>
      <w:bookmarkStart w:id="114" w:name="_Toc39189036"/>
      <w:r w:rsidR="00EC5875">
        <w:rPr>
          <w:rFonts w:hint="eastAsia"/>
        </w:rPr>
        <w:lastRenderedPageBreak/>
        <w:t>5</w:t>
      </w:r>
      <w:r w:rsidRPr="00EC5875">
        <w:rPr>
          <w:rFonts w:hint="eastAsia"/>
        </w:rPr>
        <w:t xml:space="preserve">  系统设计与实现</w:t>
      </w:r>
      <w:bookmarkEnd w:id="114"/>
    </w:p>
    <w:p w:rsidR="00D0540A" w:rsidRDefault="00941F0F">
      <w:pPr>
        <w:pStyle w:val="2"/>
        <w:spacing w:before="120"/>
      </w:pPr>
      <w:bookmarkStart w:id="115" w:name="_Toc39189037"/>
      <w:r>
        <w:rPr>
          <w:rFonts w:hint="eastAsia"/>
        </w:rPr>
        <w:t>5.1  数据库的实现</w:t>
      </w:r>
      <w:bookmarkEnd w:id="115"/>
    </w:p>
    <w:p w:rsidR="00540EC4" w:rsidRPr="00605915" w:rsidRDefault="00605915" w:rsidP="008F7328">
      <w:pPr>
        <w:ind w:firstLineChars="200" w:firstLine="480"/>
      </w:pPr>
      <w:r>
        <w:t>本系统数据库是集成</w:t>
      </w:r>
      <w:proofErr w:type="spellStart"/>
      <w:r>
        <w:rPr>
          <w:rFonts w:hint="eastAsia"/>
        </w:rPr>
        <w:t>MyBatis</w:t>
      </w:r>
      <w:proofErr w:type="spellEnd"/>
      <w:r>
        <w:rPr>
          <w:rFonts w:hint="eastAsia"/>
        </w:rPr>
        <w:t>方式实现的，通过在</w:t>
      </w:r>
      <w:proofErr w:type="spellStart"/>
      <w:r>
        <w:rPr>
          <w:rFonts w:hint="eastAsia"/>
        </w:rPr>
        <w:t>pom</w:t>
      </w:r>
      <w:proofErr w:type="spellEnd"/>
      <w:r>
        <w:rPr>
          <w:rFonts w:hint="eastAsia"/>
        </w:rPr>
        <w:t>文件中添加</w:t>
      </w:r>
      <w:proofErr w:type="spellStart"/>
      <w:r>
        <w:rPr>
          <w:rFonts w:hint="eastAsia"/>
        </w:rPr>
        <w:t>Mybatis</w:t>
      </w:r>
      <w:proofErr w:type="spellEnd"/>
      <w:r>
        <w:rPr>
          <w:rFonts w:hint="eastAsia"/>
        </w:rPr>
        <w:t>依赖，并且在</w:t>
      </w:r>
      <w:proofErr w:type="spellStart"/>
      <w:r>
        <w:rPr>
          <w:rFonts w:hint="eastAsia"/>
        </w:rPr>
        <w:t>a</w:t>
      </w:r>
      <w:r w:rsidRPr="00605915">
        <w:rPr>
          <w:rFonts w:hint="eastAsia"/>
        </w:rPr>
        <w:t>pplication</w:t>
      </w:r>
      <w:r>
        <w:rPr>
          <w:rFonts w:hint="eastAsia"/>
        </w:rPr>
        <w:t>.yml</w:t>
      </w:r>
      <w:proofErr w:type="spellEnd"/>
      <w:r>
        <w:rPr>
          <w:rFonts w:hint="eastAsia"/>
        </w:rPr>
        <w:t>或者是</w:t>
      </w:r>
      <w:proofErr w:type="spellStart"/>
      <w:r>
        <w:rPr>
          <w:rFonts w:hint="eastAsia"/>
        </w:rPr>
        <w:t>a</w:t>
      </w:r>
      <w:r w:rsidRPr="00605915">
        <w:rPr>
          <w:rFonts w:hint="eastAsia"/>
        </w:rPr>
        <w:t>pplication</w:t>
      </w:r>
      <w:r>
        <w:rPr>
          <w:rFonts w:hint="eastAsia"/>
        </w:rPr>
        <w:t>.properties</w:t>
      </w:r>
      <w:proofErr w:type="spellEnd"/>
      <w:r>
        <w:rPr>
          <w:rFonts w:hint="eastAsia"/>
        </w:rPr>
        <w:t>配置文件中配置连接数据库的相关信息。本系统是将配置写在</w:t>
      </w:r>
      <w:r w:rsidR="00540EC4">
        <w:rPr>
          <w:rFonts w:hint="eastAsia"/>
        </w:rPr>
        <w:t>了</w:t>
      </w:r>
      <w:proofErr w:type="spellStart"/>
      <w:r>
        <w:rPr>
          <w:rFonts w:hint="eastAsia"/>
        </w:rPr>
        <w:t>a</w:t>
      </w:r>
      <w:r w:rsidRPr="00605915">
        <w:rPr>
          <w:rFonts w:hint="eastAsia"/>
        </w:rPr>
        <w:t>pplication</w:t>
      </w:r>
      <w:r>
        <w:rPr>
          <w:rFonts w:hint="eastAsia"/>
        </w:rPr>
        <w:t>.properties</w:t>
      </w:r>
      <w:proofErr w:type="spellEnd"/>
      <w:r>
        <w:rPr>
          <w:rFonts w:hint="eastAsia"/>
        </w:rPr>
        <w:t>中。这两个配置文件区别就是，一般</w:t>
      </w:r>
      <w:proofErr w:type="spellStart"/>
      <w:r w:rsidR="00540EC4">
        <w:rPr>
          <w:rFonts w:hint="eastAsia"/>
        </w:rPr>
        <w:t>a</w:t>
      </w:r>
      <w:r w:rsidR="00540EC4" w:rsidRPr="00605915">
        <w:rPr>
          <w:rFonts w:hint="eastAsia"/>
        </w:rPr>
        <w:t>pplication</w:t>
      </w:r>
      <w:r w:rsidR="00540EC4">
        <w:rPr>
          <w:rFonts w:hint="eastAsia"/>
        </w:rPr>
        <w:t>.yml</w:t>
      </w:r>
      <w:proofErr w:type="spellEnd"/>
      <w:r w:rsidR="00540EC4">
        <w:rPr>
          <w:rFonts w:hint="eastAsia"/>
        </w:rPr>
        <w:t>放一些系统相关的配置，像我们自己添加的配置或者一些接口尽量</w:t>
      </w:r>
      <w:del w:id="116" w:author="yyl" w:date="2020-05-01T17:00:00Z">
        <w:r w:rsidR="00540EC4" w:rsidDel="005E5DA7">
          <w:rPr>
            <w:rFonts w:hint="eastAsia"/>
          </w:rPr>
          <w:delText>还是</w:delText>
        </w:r>
      </w:del>
      <w:r w:rsidR="00540EC4">
        <w:rPr>
          <w:rFonts w:hint="eastAsia"/>
        </w:rPr>
        <w:t>不写在</w:t>
      </w:r>
      <w:proofErr w:type="spellStart"/>
      <w:r w:rsidR="00540EC4">
        <w:rPr>
          <w:rFonts w:hint="eastAsia"/>
        </w:rPr>
        <w:t>yml</w:t>
      </w:r>
      <w:proofErr w:type="spellEnd"/>
      <w:r w:rsidR="00540EC4">
        <w:rPr>
          <w:rFonts w:hint="eastAsia"/>
        </w:rPr>
        <w:t>文件中。之后我们需要编写</w:t>
      </w:r>
      <w:r w:rsidR="00540EC4">
        <w:rPr>
          <w:rFonts w:hint="eastAsia"/>
        </w:rPr>
        <w:t>Mapper</w:t>
      </w:r>
      <w:r w:rsidR="00540EC4">
        <w:rPr>
          <w:rFonts w:hint="eastAsia"/>
        </w:rPr>
        <w:t>对应的接口，以及配置</w:t>
      </w:r>
      <w:r w:rsidR="00540EC4">
        <w:rPr>
          <w:rFonts w:hint="eastAsia"/>
        </w:rPr>
        <w:t>Mapper.xml</w:t>
      </w:r>
      <w:r w:rsidR="00540EC4">
        <w:rPr>
          <w:rFonts w:hint="eastAsia"/>
        </w:rPr>
        <w:t>文件。</w:t>
      </w:r>
    </w:p>
    <w:p w:rsidR="00D0540A" w:rsidRDefault="00941F0F">
      <w:pPr>
        <w:pStyle w:val="2"/>
        <w:spacing w:before="120"/>
      </w:pPr>
      <w:bookmarkStart w:id="117" w:name="_Toc39189038"/>
      <w:r>
        <w:rPr>
          <w:rFonts w:hint="eastAsia"/>
        </w:rPr>
        <w:t>5.2  功能模块的设计与实现</w:t>
      </w:r>
      <w:bookmarkEnd w:id="117"/>
    </w:p>
    <w:p w:rsidR="00AF03B6" w:rsidRDefault="00AF03B6" w:rsidP="00AF03B6">
      <w:pPr>
        <w:pStyle w:val="3"/>
        <w:spacing w:before="120"/>
      </w:pPr>
      <w:bookmarkStart w:id="118" w:name="_Toc509477277"/>
      <w:bookmarkStart w:id="119" w:name="_Toc512765815"/>
      <w:bookmarkStart w:id="120" w:name="_Toc509477192"/>
      <w:bookmarkStart w:id="121" w:name="_Toc509477813"/>
      <w:bookmarkStart w:id="122" w:name="_Toc8820896"/>
      <w:bookmarkStart w:id="123" w:name="_Toc9087124"/>
      <w:bookmarkStart w:id="124" w:name="_Toc39189039"/>
      <w:r>
        <w:rPr>
          <w:rFonts w:hint="eastAsia"/>
        </w:rPr>
        <w:t>5</w:t>
      </w:r>
      <w:r>
        <w:t>.2.1</w:t>
      </w:r>
      <w:bookmarkEnd w:id="118"/>
      <w:bookmarkEnd w:id="119"/>
      <w:bookmarkEnd w:id="120"/>
      <w:bookmarkEnd w:id="121"/>
      <w:bookmarkEnd w:id="122"/>
      <w:bookmarkEnd w:id="123"/>
      <w:r w:rsidR="008F7328">
        <w:rPr>
          <w:rFonts w:hint="eastAsia"/>
        </w:rPr>
        <w:t xml:space="preserve"> </w:t>
      </w:r>
      <w:r w:rsidR="004D4D5C">
        <w:rPr>
          <w:rFonts w:hint="eastAsia"/>
        </w:rPr>
        <w:t>用户登录</w:t>
      </w:r>
      <w:bookmarkEnd w:id="124"/>
    </w:p>
    <w:p w:rsidR="00AF03B6" w:rsidRDefault="004D4D5C" w:rsidP="004D4D5C">
      <w:pPr>
        <w:ind w:firstLineChars="200" w:firstLine="480"/>
      </w:pPr>
      <w:r>
        <w:t>首先映入眼帘的是我们的登录页面</w:t>
      </w:r>
      <w:r>
        <w:rPr>
          <w:rFonts w:hint="eastAsia"/>
        </w:rPr>
        <w:t>，在登录页面我们可以根据账号和初始密码进行登录，因为考虑到实际情况中，普遍理发店的电脑是所有员工一起用，而且如果每个人都有一个账号，每个人使用系统都需要登录的话，很浪费时间。所以本系统初始化了两个角色：店长和店员。在用户输入账户密码之后，需要输入正确的验证码才能正确的登录到系统。如果密码失败或者验证码错误则会对应提示密码或验证码错误。如果验证通过，则会在系统的右上角展示登录人的角色。</w:t>
      </w:r>
    </w:p>
    <w:p w:rsidR="004D4D5C" w:rsidRDefault="004D4D5C" w:rsidP="004D4D5C">
      <w:pPr>
        <w:ind w:firstLineChars="200" w:firstLine="480"/>
      </w:pPr>
      <w:r>
        <w:rPr>
          <w:rFonts w:hint="eastAsia"/>
        </w:rPr>
        <w:t>用户登录页面如图</w:t>
      </w:r>
      <w:r>
        <w:rPr>
          <w:rFonts w:hint="eastAsia"/>
        </w:rPr>
        <w:t>5.1</w:t>
      </w:r>
      <w:r>
        <w:rPr>
          <w:rFonts w:hint="eastAsia"/>
        </w:rPr>
        <w:t>所示：</w:t>
      </w:r>
    </w:p>
    <w:p w:rsidR="004D4D5C" w:rsidRDefault="004D4D5C" w:rsidP="00AF03B6"/>
    <w:p w:rsidR="004D4D5C" w:rsidRDefault="004D4D5C" w:rsidP="00AF03B6">
      <w:r>
        <w:rPr>
          <w:noProof/>
        </w:rPr>
        <w:drawing>
          <wp:inline distT="0" distB="0" distL="0" distR="0">
            <wp:extent cx="5579745" cy="2722880"/>
            <wp:effectExtent l="19050" t="0" r="1905" b="0"/>
            <wp:docPr id="4" name="图片 3" descr="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png"/>
                    <pic:cNvPicPr/>
                  </pic:nvPicPr>
                  <pic:blipFill>
                    <a:blip r:embed="rId24" cstate="print"/>
                    <a:stretch>
                      <a:fillRect/>
                    </a:stretch>
                  </pic:blipFill>
                  <pic:spPr>
                    <a:xfrm>
                      <a:off x="0" y="0"/>
                      <a:ext cx="5579745" cy="2722880"/>
                    </a:xfrm>
                    <a:prstGeom prst="rect">
                      <a:avLst/>
                    </a:prstGeom>
                  </pic:spPr>
                </pic:pic>
              </a:graphicData>
            </a:graphic>
          </wp:inline>
        </w:drawing>
      </w:r>
    </w:p>
    <w:p w:rsidR="004D4D5C" w:rsidRDefault="004D4D5C" w:rsidP="00AF03B6"/>
    <w:p w:rsidR="004D4D5C" w:rsidRDefault="004D4D5C" w:rsidP="004D4D5C">
      <w:pPr>
        <w:jc w:val="center"/>
        <w:rPr>
          <w:rFonts w:ascii="宋体" w:hAnsi="宋体" w:cs="宋体"/>
          <w:sz w:val="21"/>
          <w:szCs w:val="21"/>
        </w:rPr>
      </w:pPr>
      <w:r w:rsidRPr="00AF0F89">
        <w:rPr>
          <w:rFonts w:ascii="宋体" w:hAnsi="宋体" w:cs="宋体" w:hint="eastAsia"/>
          <w:sz w:val="21"/>
          <w:szCs w:val="21"/>
        </w:rPr>
        <w:t>图</w:t>
      </w:r>
      <w:r>
        <w:rPr>
          <w:rFonts w:ascii="宋体" w:hAnsi="宋体" w:hint="eastAsia"/>
          <w:sz w:val="21"/>
          <w:szCs w:val="21"/>
        </w:rPr>
        <w:t>5</w:t>
      </w:r>
      <w:r w:rsidRPr="00AF0F89">
        <w:rPr>
          <w:rFonts w:ascii="宋体" w:hAnsi="宋体" w:hint="eastAsia"/>
          <w:sz w:val="21"/>
          <w:szCs w:val="21"/>
        </w:rPr>
        <w:t>.</w:t>
      </w:r>
      <w:r>
        <w:rPr>
          <w:rFonts w:ascii="宋体" w:hAnsi="宋体" w:hint="eastAsia"/>
          <w:sz w:val="21"/>
          <w:szCs w:val="21"/>
        </w:rPr>
        <w:t>1</w:t>
      </w:r>
      <w:r w:rsidRPr="00AF0F89">
        <w:rPr>
          <w:rFonts w:ascii="宋体" w:hAnsi="宋体" w:cs="宋体" w:hint="eastAsia"/>
          <w:sz w:val="21"/>
          <w:szCs w:val="21"/>
        </w:rPr>
        <w:t xml:space="preserve"> </w:t>
      </w:r>
      <w:r>
        <w:rPr>
          <w:rFonts w:ascii="宋体" w:hAnsi="宋体" w:cs="宋体" w:hint="eastAsia"/>
          <w:sz w:val="21"/>
          <w:szCs w:val="21"/>
        </w:rPr>
        <w:t>用户登录</w:t>
      </w:r>
      <w:r w:rsidRPr="00AF0F89">
        <w:rPr>
          <w:rFonts w:ascii="宋体" w:hAnsi="宋体" w:cs="宋体" w:hint="eastAsia"/>
          <w:sz w:val="21"/>
          <w:szCs w:val="21"/>
        </w:rPr>
        <w:t>主页面</w:t>
      </w:r>
    </w:p>
    <w:p w:rsidR="004D4D5C" w:rsidRDefault="004D4D5C" w:rsidP="00AF03B6"/>
    <w:p w:rsidR="004D4D5C" w:rsidRDefault="004D4D5C" w:rsidP="008F7328">
      <w:pPr>
        <w:ind w:firstLineChars="200" w:firstLine="480"/>
      </w:pPr>
      <w:r>
        <w:t>用户登录部分涉及到的最重要的就是对验证码的校验以及获取用户输入的账号密码到后台比对</w:t>
      </w:r>
      <w:r>
        <w:rPr>
          <w:rFonts w:hint="eastAsia"/>
        </w:rPr>
        <w:t>，</w:t>
      </w:r>
      <w:r w:rsidR="008F7328">
        <w:rPr>
          <w:rFonts w:hint="eastAsia"/>
        </w:rPr>
        <w:t>并且将用户的信息存到缓存中，以便进入系统后展示在右上角。</w:t>
      </w:r>
      <w:r>
        <w:rPr>
          <w:rFonts w:hint="eastAsia"/>
        </w:rPr>
        <w:t>具体实现代码如下所示：</w:t>
      </w:r>
    </w:p>
    <w:p w:rsidR="004D4D5C" w:rsidRDefault="004D4D5C" w:rsidP="00AF03B6"/>
    <w:p w:rsidR="008F7328" w:rsidRDefault="008F7328" w:rsidP="004F55F1">
      <w:pPr>
        <w:ind w:leftChars="200" w:left="480"/>
      </w:pPr>
      <w:r>
        <w:t>login() {</w:t>
      </w:r>
    </w:p>
    <w:p w:rsidR="008F7328" w:rsidRDefault="008F7328" w:rsidP="004F55F1">
      <w:pPr>
        <w:ind w:leftChars="200" w:left="480"/>
      </w:pPr>
      <w:r>
        <w:t xml:space="preserve">      let </w:t>
      </w:r>
      <w:proofErr w:type="spellStart"/>
      <w:r>
        <w:t>checkResult</w:t>
      </w:r>
      <w:proofErr w:type="spellEnd"/>
      <w:r>
        <w:t xml:space="preserve"> = </w:t>
      </w:r>
      <w:proofErr w:type="spellStart"/>
      <w:r>
        <w:t>this.checkNull</w:t>
      </w:r>
      <w:proofErr w:type="spellEnd"/>
      <w:r>
        <w:t>();</w:t>
      </w:r>
    </w:p>
    <w:p w:rsidR="008F7328" w:rsidRDefault="008F7328" w:rsidP="004F55F1">
      <w:pPr>
        <w:ind w:leftChars="200" w:left="480"/>
      </w:pPr>
      <w:r>
        <w:t xml:space="preserve">      if (!</w:t>
      </w:r>
      <w:proofErr w:type="spellStart"/>
      <w:r>
        <w:t>checkResult</w:t>
      </w:r>
      <w:proofErr w:type="spellEnd"/>
      <w:r>
        <w:t>) {</w:t>
      </w:r>
    </w:p>
    <w:p w:rsidR="008F7328" w:rsidRDefault="008F7328" w:rsidP="004F55F1">
      <w:pPr>
        <w:ind w:leftChars="200" w:left="480"/>
      </w:pPr>
      <w:r>
        <w:t xml:space="preserve">        return;</w:t>
      </w:r>
    </w:p>
    <w:p w:rsidR="008F7328" w:rsidRDefault="008F7328" w:rsidP="004F55F1">
      <w:pPr>
        <w:ind w:leftChars="200" w:left="480"/>
      </w:pPr>
      <w:r>
        <w:t xml:space="preserve">      }</w:t>
      </w:r>
    </w:p>
    <w:p w:rsidR="008F7328" w:rsidRDefault="008F7328" w:rsidP="004F55F1">
      <w:pPr>
        <w:ind w:leftChars="200" w:left="480"/>
      </w:pPr>
      <w:r>
        <w:t xml:space="preserve">      if (</w:t>
      </w:r>
      <w:proofErr w:type="spellStart"/>
      <w:r>
        <w:t>this.test</w:t>
      </w:r>
      <w:proofErr w:type="spellEnd"/>
      <w:r>
        <w:t>()) {</w:t>
      </w:r>
    </w:p>
    <w:p w:rsidR="008F7328" w:rsidRDefault="008F7328" w:rsidP="004F55F1">
      <w:pPr>
        <w:ind w:leftChars="200" w:left="480"/>
      </w:pPr>
      <w:r>
        <w:t xml:space="preserve">          let </w:t>
      </w:r>
      <w:proofErr w:type="spellStart"/>
      <w:r>
        <w:t>url</w:t>
      </w:r>
      <w:proofErr w:type="spellEnd"/>
      <w:r>
        <w:t xml:space="preserve"> = '/</w:t>
      </w:r>
      <w:proofErr w:type="spellStart"/>
      <w:r>
        <w:t>axios</w:t>
      </w:r>
      <w:proofErr w:type="spellEnd"/>
      <w:r>
        <w:t>/</w:t>
      </w:r>
      <w:proofErr w:type="spellStart"/>
      <w:r>
        <w:t>api</w:t>
      </w:r>
      <w:proofErr w:type="spellEnd"/>
      <w:r>
        <w:t xml:space="preserve">/Login/' + </w:t>
      </w:r>
      <w:proofErr w:type="spellStart"/>
      <w:r>
        <w:t>this.input</w:t>
      </w:r>
      <w:proofErr w:type="spellEnd"/>
      <w:r>
        <w:t xml:space="preserve"> + '/' + </w:t>
      </w:r>
      <w:proofErr w:type="spellStart"/>
      <w:r>
        <w:t>this.password</w:t>
      </w:r>
      <w:proofErr w:type="spellEnd"/>
    </w:p>
    <w:p w:rsidR="008F7328" w:rsidRDefault="008F7328" w:rsidP="004F55F1">
      <w:pPr>
        <w:ind w:leftChars="200" w:left="480"/>
      </w:pPr>
      <w:r>
        <w:t xml:space="preserve">        </w:t>
      </w:r>
      <w:r>
        <w:rPr>
          <w:rFonts w:hint="eastAsia"/>
        </w:rPr>
        <w:t xml:space="preserve">  </w:t>
      </w:r>
      <w:proofErr w:type="spellStart"/>
      <w:r>
        <w:t>axios.get</w:t>
      </w:r>
      <w:proofErr w:type="spellEnd"/>
      <w:r>
        <w:t>(</w:t>
      </w:r>
      <w:proofErr w:type="spellStart"/>
      <w:r>
        <w:t>url</w:t>
      </w:r>
      <w:proofErr w:type="spellEnd"/>
      <w:r>
        <w:t>).then(response =&gt; {</w:t>
      </w:r>
    </w:p>
    <w:p w:rsidR="008F7328" w:rsidRDefault="008F7328" w:rsidP="004F55F1">
      <w:pPr>
        <w:ind w:leftChars="200" w:left="480"/>
      </w:pPr>
      <w:r>
        <w:t xml:space="preserve">            let </w:t>
      </w:r>
      <w:proofErr w:type="spellStart"/>
      <w:r>
        <w:t>ms</w:t>
      </w:r>
      <w:proofErr w:type="spellEnd"/>
      <w:r>
        <w:t xml:space="preserve"> = </w:t>
      </w:r>
      <w:proofErr w:type="spellStart"/>
      <w:r>
        <w:t>response.data</w:t>
      </w:r>
      <w:proofErr w:type="spellEnd"/>
      <w:r>
        <w:t>;</w:t>
      </w:r>
    </w:p>
    <w:p w:rsidR="008F7328" w:rsidRDefault="008F7328" w:rsidP="004F55F1">
      <w:pPr>
        <w:ind w:leftChars="200" w:left="480"/>
      </w:pPr>
      <w:r>
        <w:t xml:space="preserve">            if (</w:t>
      </w:r>
      <w:proofErr w:type="spellStart"/>
      <w:r>
        <w:t>ms</w:t>
      </w:r>
      <w:proofErr w:type="spellEnd"/>
      <w:r>
        <w:t xml:space="preserve"> != null  &amp;&amp; </w:t>
      </w:r>
      <w:proofErr w:type="spellStart"/>
      <w:r>
        <w:t>ms</w:t>
      </w:r>
      <w:proofErr w:type="spellEnd"/>
      <w:r>
        <w:t xml:space="preserve"> != "") {</w:t>
      </w:r>
    </w:p>
    <w:p w:rsidR="008F7328" w:rsidRDefault="008F7328" w:rsidP="004F55F1">
      <w:pPr>
        <w:ind w:leftChars="200" w:left="480"/>
      </w:pPr>
      <w:r>
        <w:rPr>
          <w:rFonts w:hint="eastAsia"/>
        </w:rPr>
        <w:t xml:space="preserve">              // </w:t>
      </w:r>
      <w:r>
        <w:rPr>
          <w:rFonts w:hint="eastAsia"/>
        </w:rPr>
        <w:t>将对象转换成</w:t>
      </w:r>
      <w:proofErr w:type="spellStart"/>
      <w:r>
        <w:rPr>
          <w:rFonts w:hint="eastAsia"/>
        </w:rPr>
        <w:t>json</w:t>
      </w:r>
      <w:proofErr w:type="spellEnd"/>
      <w:r>
        <w:rPr>
          <w:rFonts w:hint="eastAsia"/>
        </w:rPr>
        <w:t>存在缓存中</w:t>
      </w:r>
    </w:p>
    <w:p w:rsidR="008F7328" w:rsidRDefault="008F7328" w:rsidP="004F55F1">
      <w:pPr>
        <w:ind w:leftChars="200" w:left="480"/>
      </w:pPr>
      <w:r>
        <w:t xml:space="preserve">              </w:t>
      </w:r>
      <w:proofErr w:type="spellStart"/>
      <w:r>
        <w:t>window.localStorage.setItem</w:t>
      </w:r>
      <w:proofErr w:type="spellEnd"/>
      <w:r>
        <w:t>("</w:t>
      </w:r>
      <w:proofErr w:type="spellStart"/>
      <w:r>
        <w:t>loginer</w:t>
      </w:r>
      <w:proofErr w:type="spellEnd"/>
      <w:r>
        <w:t xml:space="preserve">", </w:t>
      </w:r>
      <w:proofErr w:type="spellStart"/>
      <w:r>
        <w:t>JSON.stringify</w:t>
      </w:r>
      <w:proofErr w:type="spellEnd"/>
      <w:r>
        <w:t>(</w:t>
      </w:r>
      <w:proofErr w:type="spellStart"/>
      <w:r>
        <w:t>ms</w:t>
      </w:r>
      <w:proofErr w:type="spellEnd"/>
      <w:r>
        <w:t>));</w:t>
      </w:r>
    </w:p>
    <w:p w:rsidR="008F7328" w:rsidRDefault="008F7328" w:rsidP="004F55F1">
      <w:pPr>
        <w:ind w:leftChars="200" w:left="480"/>
      </w:pPr>
      <w:r>
        <w:t xml:space="preserve">              this.$</w:t>
      </w:r>
      <w:proofErr w:type="spellStart"/>
      <w:r>
        <w:t>router.push</w:t>
      </w:r>
      <w:proofErr w:type="spellEnd"/>
      <w:r>
        <w:t>({ name: "home" });</w:t>
      </w:r>
    </w:p>
    <w:p w:rsidR="008F7328" w:rsidRDefault="008F7328" w:rsidP="004F55F1">
      <w:pPr>
        <w:ind w:leftChars="200" w:left="480"/>
      </w:pPr>
      <w:r>
        <w:t xml:space="preserve">            } else {</w:t>
      </w:r>
    </w:p>
    <w:p w:rsidR="008F7328" w:rsidRDefault="008F7328" w:rsidP="004F55F1">
      <w:pPr>
        <w:ind w:leftChars="200" w:left="480"/>
      </w:pPr>
      <w:r>
        <w:rPr>
          <w:rFonts w:hint="eastAsia"/>
        </w:rPr>
        <w:t xml:space="preserve">              this.$</w:t>
      </w:r>
      <w:proofErr w:type="spellStart"/>
      <w:r>
        <w:rPr>
          <w:rFonts w:hint="eastAsia"/>
        </w:rPr>
        <w:t>message.error</w:t>
      </w:r>
      <w:proofErr w:type="spellEnd"/>
      <w:r>
        <w:rPr>
          <w:rFonts w:hint="eastAsia"/>
        </w:rPr>
        <w:t>("</w:t>
      </w:r>
      <w:r>
        <w:rPr>
          <w:rFonts w:hint="eastAsia"/>
        </w:rPr>
        <w:t>账号或密码错误！</w:t>
      </w:r>
      <w:r>
        <w:rPr>
          <w:rFonts w:hint="eastAsia"/>
        </w:rPr>
        <w:t>");</w:t>
      </w:r>
    </w:p>
    <w:p w:rsidR="008F7328" w:rsidRDefault="008F7328" w:rsidP="004F55F1">
      <w:pPr>
        <w:ind w:leftChars="200" w:left="480"/>
      </w:pPr>
      <w:r>
        <w:t xml:space="preserve">            }</w:t>
      </w:r>
    </w:p>
    <w:p w:rsidR="008F7328" w:rsidRDefault="008F7328" w:rsidP="004F55F1">
      <w:pPr>
        <w:ind w:leftChars="200" w:left="480"/>
      </w:pPr>
      <w:r>
        <w:t xml:space="preserve">          })</w:t>
      </w:r>
    </w:p>
    <w:p w:rsidR="008F7328" w:rsidRDefault="008F7328" w:rsidP="004F55F1">
      <w:pPr>
        <w:ind w:leftChars="200" w:left="480"/>
      </w:pPr>
      <w:r>
        <w:t xml:space="preserve">          .catch(error =&gt; {</w:t>
      </w:r>
    </w:p>
    <w:p w:rsidR="008F7328" w:rsidRDefault="008F7328" w:rsidP="004F55F1">
      <w:pPr>
        <w:ind w:leftChars="200" w:left="480"/>
      </w:pPr>
      <w:r>
        <w:t xml:space="preserve">            console.log(error);</w:t>
      </w:r>
    </w:p>
    <w:p w:rsidR="008F7328" w:rsidRDefault="008F7328" w:rsidP="004F55F1">
      <w:pPr>
        <w:ind w:leftChars="200" w:left="480"/>
      </w:pPr>
      <w:r>
        <w:t xml:space="preserve">          });</w:t>
      </w:r>
    </w:p>
    <w:p w:rsidR="008F7328" w:rsidRDefault="008F7328" w:rsidP="004F55F1">
      <w:pPr>
        <w:ind w:leftChars="200" w:left="480"/>
      </w:pPr>
      <w:r>
        <w:t xml:space="preserve">      }</w:t>
      </w:r>
    </w:p>
    <w:p w:rsidR="004D4D5C" w:rsidRDefault="008F7328" w:rsidP="004F55F1">
      <w:pPr>
        <w:ind w:leftChars="200" w:left="480"/>
      </w:pPr>
      <w:r>
        <w:t xml:space="preserve">    },</w:t>
      </w:r>
    </w:p>
    <w:p w:rsidR="008F7328" w:rsidRPr="00AF03B6" w:rsidRDefault="008F7328" w:rsidP="00AF03B6"/>
    <w:p w:rsidR="008F7328" w:rsidRDefault="008F7328" w:rsidP="008F7328">
      <w:pPr>
        <w:pStyle w:val="3"/>
        <w:spacing w:before="120"/>
      </w:pPr>
      <w:bookmarkStart w:id="125" w:name="_Toc39189040"/>
      <w:r>
        <w:rPr>
          <w:rFonts w:hint="eastAsia"/>
        </w:rPr>
        <w:t>5</w:t>
      </w:r>
      <w:r>
        <w:t>.2.</w:t>
      </w:r>
      <w:r>
        <w:rPr>
          <w:rFonts w:hint="eastAsia"/>
        </w:rPr>
        <w:t>2 修改密码</w:t>
      </w:r>
      <w:bookmarkEnd w:id="125"/>
    </w:p>
    <w:p w:rsidR="008F7328" w:rsidRDefault="008F7328" w:rsidP="008F7328">
      <w:pPr>
        <w:ind w:firstLineChars="200" w:firstLine="480"/>
      </w:pPr>
      <w:r>
        <w:t>因为考虑到实际</w:t>
      </w:r>
      <w:r>
        <w:rPr>
          <w:rFonts w:hint="eastAsia"/>
        </w:rPr>
        <w:t>，</w:t>
      </w:r>
      <w:r>
        <w:t>只给系统两个账号</w:t>
      </w:r>
      <w:r>
        <w:rPr>
          <w:rFonts w:hint="eastAsia"/>
        </w:rPr>
        <w:t>两个角色，我们最开始会给用户初始密码，所以会涉及到后续用户真正使用的时候需要将初始密码进行修改，所以系统实现了</w:t>
      </w:r>
      <w:del w:id="126" w:author="yyl" w:date="2020-05-01T17:02:00Z">
        <w:r w:rsidDel="005E5DA7">
          <w:rPr>
            <w:rFonts w:hint="eastAsia"/>
          </w:rPr>
          <w:delText>一个</w:delText>
        </w:r>
      </w:del>
      <w:r>
        <w:rPr>
          <w:rFonts w:hint="eastAsia"/>
        </w:rPr>
        <w:t>修改密码的功能。页面展示如图</w:t>
      </w:r>
      <w:r>
        <w:rPr>
          <w:rFonts w:hint="eastAsia"/>
        </w:rPr>
        <w:t>5.2</w:t>
      </w:r>
      <w:r>
        <w:rPr>
          <w:rFonts w:hint="eastAsia"/>
        </w:rPr>
        <w:t>所示：</w:t>
      </w:r>
    </w:p>
    <w:p w:rsidR="008F7328" w:rsidRDefault="008F7328" w:rsidP="008F7328"/>
    <w:p w:rsidR="008F7328" w:rsidRDefault="008F7328" w:rsidP="008F7328">
      <w:r>
        <w:rPr>
          <w:rFonts w:hint="eastAsia"/>
          <w:noProof/>
        </w:rPr>
        <w:lastRenderedPageBreak/>
        <w:drawing>
          <wp:inline distT="0" distB="0" distL="0" distR="0">
            <wp:extent cx="5579745" cy="2722880"/>
            <wp:effectExtent l="19050" t="0" r="1905" b="0"/>
            <wp:docPr id="7" name="图片 6" descr="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密码.png"/>
                    <pic:cNvPicPr/>
                  </pic:nvPicPr>
                  <pic:blipFill>
                    <a:blip r:embed="rId25" cstate="print"/>
                    <a:stretch>
                      <a:fillRect/>
                    </a:stretch>
                  </pic:blipFill>
                  <pic:spPr>
                    <a:xfrm>
                      <a:off x="0" y="0"/>
                      <a:ext cx="5579745" cy="2722880"/>
                    </a:xfrm>
                    <a:prstGeom prst="rect">
                      <a:avLst/>
                    </a:prstGeom>
                  </pic:spPr>
                </pic:pic>
              </a:graphicData>
            </a:graphic>
          </wp:inline>
        </w:drawing>
      </w:r>
    </w:p>
    <w:p w:rsidR="008F7328" w:rsidRDefault="008F7328" w:rsidP="008F7328"/>
    <w:p w:rsidR="008F7328" w:rsidRDefault="008F7328" w:rsidP="008F7328">
      <w:pPr>
        <w:jc w:val="center"/>
        <w:rPr>
          <w:rFonts w:ascii="宋体" w:hAnsi="宋体" w:cs="宋体"/>
          <w:sz w:val="21"/>
          <w:szCs w:val="21"/>
        </w:rPr>
      </w:pPr>
      <w:r w:rsidRPr="008F7328">
        <w:rPr>
          <w:rFonts w:ascii="宋体" w:hAnsi="宋体" w:cs="宋体" w:hint="eastAsia"/>
          <w:sz w:val="21"/>
          <w:szCs w:val="21"/>
        </w:rPr>
        <w:t>图5.2 修改密码页面</w:t>
      </w:r>
    </w:p>
    <w:p w:rsidR="008F7328" w:rsidRPr="008F7328" w:rsidRDefault="008F7328" w:rsidP="008F7328">
      <w:pPr>
        <w:jc w:val="center"/>
        <w:rPr>
          <w:rFonts w:ascii="宋体" w:hAnsi="宋体" w:cs="宋体"/>
          <w:sz w:val="21"/>
          <w:szCs w:val="21"/>
        </w:rPr>
      </w:pPr>
    </w:p>
    <w:p w:rsidR="008F7328" w:rsidRPr="008F7328" w:rsidRDefault="008F7328" w:rsidP="008F7328">
      <w:pPr>
        <w:ind w:firstLineChars="200" w:firstLine="480"/>
      </w:pPr>
      <w:r>
        <w:rPr>
          <w:rFonts w:hint="eastAsia"/>
        </w:rPr>
        <w:t>修改密码功能，因为按钮出现在登录页也就意味着用户可能没登录就会点击，所以在修改密码，系统会先让用户输入账号原密码去后台校验是否有这个人，如果有才会允许用户修改密码。之后会让用户填两遍修改后的密码。</w:t>
      </w:r>
    </w:p>
    <w:p w:rsidR="008F7328" w:rsidRDefault="008F7328" w:rsidP="008F7328">
      <w:pPr>
        <w:pStyle w:val="3"/>
        <w:spacing w:before="120"/>
      </w:pPr>
      <w:bookmarkStart w:id="127" w:name="_Toc39189041"/>
      <w:r>
        <w:rPr>
          <w:rFonts w:hint="eastAsia"/>
        </w:rPr>
        <w:t>5</w:t>
      </w:r>
      <w:r>
        <w:t>.2.</w:t>
      </w:r>
      <w:r>
        <w:rPr>
          <w:rFonts w:hint="eastAsia"/>
        </w:rPr>
        <w:t>3  统计详情</w:t>
      </w:r>
      <w:r w:rsidR="008149B1">
        <w:rPr>
          <w:rFonts w:hint="eastAsia"/>
        </w:rPr>
        <w:t>模块</w:t>
      </w:r>
      <w:bookmarkEnd w:id="127"/>
    </w:p>
    <w:p w:rsidR="008F7328" w:rsidRDefault="008F7328" w:rsidP="008F7328">
      <w:pPr>
        <w:ind w:firstLineChars="200" w:firstLine="480"/>
      </w:pPr>
      <w:r>
        <w:rPr>
          <w:rFonts w:hint="eastAsia"/>
        </w:rPr>
        <w:t>统计模块主要分为三个部分：概述、近五个月盈利收入分析、员工业绩分析。概述主要动态的统计了当前年份的总收入金额和盈利情况；近五个月则是动态的具体的统计了近五月的收益情况；员工业绩分析则是统计了店内各个员工当前月份</w:t>
      </w:r>
      <w:del w:id="128" w:author="yyl" w:date="2020-05-01T17:03:00Z">
        <w:r w:rsidDel="00CD0303">
          <w:rPr>
            <w:rFonts w:hint="eastAsia"/>
          </w:rPr>
          <w:delText>员工</w:delText>
        </w:r>
      </w:del>
      <w:r>
        <w:rPr>
          <w:rFonts w:hint="eastAsia"/>
        </w:rPr>
        <w:t>的工作情况。统计详情模块是仅店长可以看到的，店长登入系统后首先看到的就是统计详情页面，这样可以使店长更直观多角度的地了解店内的收益情况。</w:t>
      </w:r>
    </w:p>
    <w:p w:rsidR="004F55F1" w:rsidRDefault="004F55F1" w:rsidP="008F7328">
      <w:pPr>
        <w:ind w:firstLineChars="200" w:firstLine="480"/>
      </w:pPr>
      <w:r>
        <w:rPr>
          <w:rFonts w:hint="eastAsia"/>
        </w:rPr>
        <w:t>点击柱状图，饼状图图例即可筛选掉不想看的指标，即展示其余的指标的统计信息，当鼠标经过数据柱时，会展示当前柱的数据。</w:t>
      </w:r>
    </w:p>
    <w:p w:rsidR="008F7328" w:rsidRDefault="008F7328" w:rsidP="008F7328">
      <w:pPr>
        <w:ind w:firstLineChars="200" w:firstLine="480"/>
      </w:pPr>
      <w:r>
        <w:rPr>
          <w:rFonts w:hint="eastAsia"/>
        </w:rPr>
        <w:t>统计详情如图</w:t>
      </w:r>
      <w:r>
        <w:rPr>
          <w:rFonts w:hint="eastAsia"/>
        </w:rPr>
        <w:t>5.3</w:t>
      </w:r>
      <w:r>
        <w:rPr>
          <w:rFonts w:hint="eastAsia"/>
        </w:rPr>
        <w:t>所示：</w:t>
      </w:r>
    </w:p>
    <w:p w:rsidR="008F7328" w:rsidRDefault="008F7328" w:rsidP="008F7328"/>
    <w:p w:rsidR="008F7328" w:rsidRDefault="008F7328" w:rsidP="008F7328">
      <w:r>
        <w:rPr>
          <w:rFonts w:hint="eastAsia"/>
          <w:noProof/>
        </w:rPr>
        <w:lastRenderedPageBreak/>
        <w:drawing>
          <wp:inline distT="0" distB="0" distL="0" distR="0">
            <wp:extent cx="5579745" cy="2722880"/>
            <wp:effectExtent l="19050" t="0" r="1905" b="0"/>
            <wp:docPr id="8" name="图片 7" descr="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统计.png"/>
                    <pic:cNvPicPr/>
                  </pic:nvPicPr>
                  <pic:blipFill>
                    <a:blip r:embed="rId26"/>
                    <a:stretch>
                      <a:fillRect/>
                    </a:stretch>
                  </pic:blipFill>
                  <pic:spPr>
                    <a:xfrm>
                      <a:off x="0" y="0"/>
                      <a:ext cx="5579745" cy="2722880"/>
                    </a:xfrm>
                    <a:prstGeom prst="rect">
                      <a:avLst/>
                    </a:prstGeom>
                  </pic:spPr>
                </pic:pic>
              </a:graphicData>
            </a:graphic>
          </wp:inline>
        </w:drawing>
      </w:r>
    </w:p>
    <w:p w:rsidR="008F7328" w:rsidRDefault="008F7328" w:rsidP="008F7328"/>
    <w:p w:rsidR="008F7328" w:rsidRDefault="008F7328" w:rsidP="008F7328">
      <w:pPr>
        <w:jc w:val="center"/>
        <w:rPr>
          <w:rFonts w:ascii="宋体" w:hAnsi="宋体" w:cs="宋体"/>
          <w:sz w:val="21"/>
          <w:szCs w:val="21"/>
        </w:rPr>
      </w:pPr>
      <w:r w:rsidRPr="008F7328">
        <w:rPr>
          <w:rFonts w:ascii="宋体" w:hAnsi="宋体" w:cs="宋体" w:hint="eastAsia"/>
          <w:sz w:val="21"/>
          <w:szCs w:val="21"/>
        </w:rPr>
        <w:t>图5.</w:t>
      </w:r>
      <w:r>
        <w:rPr>
          <w:rFonts w:ascii="宋体" w:hAnsi="宋体" w:cs="宋体" w:hint="eastAsia"/>
          <w:sz w:val="21"/>
          <w:szCs w:val="21"/>
        </w:rPr>
        <w:t>3</w:t>
      </w:r>
      <w:r w:rsidRPr="008F7328">
        <w:rPr>
          <w:rFonts w:ascii="宋体" w:hAnsi="宋体" w:cs="宋体" w:hint="eastAsia"/>
          <w:sz w:val="21"/>
          <w:szCs w:val="21"/>
        </w:rPr>
        <w:t xml:space="preserve"> </w:t>
      </w:r>
      <w:r>
        <w:rPr>
          <w:rFonts w:ascii="宋体" w:hAnsi="宋体" w:cs="宋体" w:hint="eastAsia"/>
          <w:sz w:val="21"/>
          <w:szCs w:val="21"/>
        </w:rPr>
        <w:t>统计模块</w:t>
      </w:r>
      <w:r w:rsidRPr="008F7328">
        <w:rPr>
          <w:rFonts w:ascii="宋体" w:hAnsi="宋体" w:cs="宋体" w:hint="eastAsia"/>
          <w:sz w:val="21"/>
          <w:szCs w:val="21"/>
        </w:rPr>
        <w:t>页面</w:t>
      </w:r>
    </w:p>
    <w:p w:rsidR="008F7328" w:rsidRDefault="008F7328" w:rsidP="008F7328">
      <w:pPr>
        <w:jc w:val="center"/>
        <w:rPr>
          <w:rFonts w:ascii="宋体" w:hAnsi="宋体" w:cs="宋体"/>
          <w:sz w:val="21"/>
          <w:szCs w:val="21"/>
        </w:rPr>
      </w:pPr>
    </w:p>
    <w:p w:rsidR="008F7328" w:rsidRPr="008F7328" w:rsidRDefault="008F7328" w:rsidP="008F7328">
      <w:pPr>
        <w:ind w:firstLineChars="200" w:firstLine="480"/>
        <w:jc w:val="left"/>
        <w:rPr>
          <w:rFonts w:ascii="宋体" w:hAnsi="宋体" w:cs="宋体"/>
        </w:rPr>
      </w:pPr>
      <w:r w:rsidRPr="008F7328">
        <w:rPr>
          <w:rFonts w:ascii="宋体" w:hAnsi="宋体" w:cs="宋体" w:hint="eastAsia"/>
        </w:rPr>
        <w:t>饼状图部分是用</w:t>
      </w:r>
      <w:proofErr w:type="spellStart"/>
      <w:r w:rsidRPr="008F7328">
        <w:t>echarts</w:t>
      </w:r>
      <w:proofErr w:type="spellEnd"/>
      <w:r w:rsidRPr="008F7328">
        <w:rPr>
          <w:rFonts w:ascii="宋体" w:hAnsi="宋体" w:cs="宋体" w:hint="eastAsia"/>
        </w:rPr>
        <w:t>实现的，其中最难的部分就是</w:t>
      </w:r>
      <w:proofErr w:type="spellStart"/>
      <w:r w:rsidRPr="008F7328">
        <w:t>echarts</w:t>
      </w:r>
      <w:proofErr w:type="spellEnd"/>
      <w:r w:rsidRPr="008F7328">
        <w:rPr>
          <w:rFonts w:ascii="宋体" w:hAnsi="宋体" w:cs="宋体" w:hint="eastAsia"/>
        </w:rPr>
        <w:t>的属性，布局。以下便是饼形图的绑定数据以及属性的设置：</w:t>
      </w:r>
    </w:p>
    <w:p w:rsidR="008F7328" w:rsidRDefault="008F7328" w:rsidP="008F7328">
      <w:pPr>
        <w:ind w:firstLineChars="200" w:firstLine="420"/>
        <w:jc w:val="left"/>
        <w:rPr>
          <w:rFonts w:ascii="宋体" w:hAnsi="宋体" w:cs="宋体"/>
          <w:sz w:val="21"/>
          <w:szCs w:val="21"/>
        </w:rPr>
      </w:pPr>
    </w:p>
    <w:p w:rsidR="008F7328" w:rsidRPr="008F7328" w:rsidRDefault="008F7328" w:rsidP="004F55F1">
      <w:pPr>
        <w:ind w:leftChars="200" w:left="480"/>
      </w:pPr>
      <w:proofErr w:type="spellStart"/>
      <w:r w:rsidRPr="008F7328">
        <w:t>getOptions</w:t>
      </w:r>
      <w:proofErr w:type="spellEnd"/>
      <w:r w:rsidRPr="008F7328">
        <w:t>(</w:t>
      </w:r>
      <w:proofErr w:type="spellStart"/>
      <w:r w:rsidRPr="008F7328">
        <w:t>bztData</w:t>
      </w:r>
      <w:proofErr w:type="spellEnd"/>
      <w:r w:rsidRPr="008F7328">
        <w:t>) {</w:t>
      </w:r>
    </w:p>
    <w:p w:rsidR="008F7328" w:rsidRPr="008F7328" w:rsidRDefault="008F7328" w:rsidP="004F55F1">
      <w:pPr>
        <w:ind w:leftChars="200" w:left="480"/>
      </w:pPr>
      <w:r w:rsidRPr="008F7328">
        <w:t>    </w:t>
      </w:r>
      <w:proofErr w:type="spellStart"/>
      <w:r w:rsidRPr="008F7328">
        <w:t>var</w:t>
      </w:r>
      <w:proofErr w:type="spellEnd"/>
      <w:r w:rsidRPr="008F7328">
        <w:t> </w:t>
      </w:r>
      <w:proofErr w:type="spellStart"/>
      <w:r w:rsidRPr="008F7328">
        <w:t>servicedata</w:t>
      </w:r>
      <w:proofErr w:type="spellEnd"/>
      <w:r w:rsidRPr="008F7328">
        <w:t> = [];</w:t>
      </w:r>
    </w:p>
    <w:p w:rsidR="008F7328" w:rsidRPr="008F7328" w:rsidRDefault="008F7328" w:rsidP="004F55F1">
      <w:pPr>
        <w:ind w:leftChars="200" w:left="480"/>
      </w:pPr>
      <w:r w:rsidRPr="008F7328">
        <w:t>    for (</w:t>
      </w:r>
      <w:proofErr w:type="spellStart"/>
      <w:r w:rsidRPr="008F7328">
        <w:t>var</w:t>
      </w:r>
      <w:proofErr w:type="spellEnd"/>
      <w:r w:rsidRPr="008F7328">
        <w:t> i = 0; i &lt; </w:t>
      </w:r>
      <w:proofErr w:type="spellStart"/>
      <w:r w:rsidRPr="008F7328">
        <w:t>bztData.length</w:t>
      </w:r>
      <w:proofErr w:type="spellEnd"/>
      <w:r w:rsidRPr="008F7328">
        <w:t>; i++) {</w:t>
      </w:r>
    </w:p>
    <w:p w:rsidR="008F7328" w:rsidRPr="008F7328" w:rsidRDefault="008F7328" w:rsidP="004F55F1">
      <w:pPr>
        <w:ind w:leftChars="200" w:left="480"/>
      </w:pPr>
      <w:r w:rsidRPr="008F7328">
        <w:t>      </w:t>
      </w:r>
      <w:proofErr w:type="spellStart"/>
      <w:r w:rsidRPr="008F7328">
        <w:t>var</w:t>
      </w:r>
      <w:proofErr w:type="spellEnd"/>
      <w:r w:rsidRPr="008F7328">
        <w:t> </w:t>
      </w:r>
      <w:proofErr w:type="spellStart"/>
      <w:r w:rsidRPr="008F7328">
        <w:t>obj</w:t>
      </w:r>
      <w:proofErr w:type="spellEnd"/>
      <w:r w:rsidRPr="008F7328">
        <w:t> = new Object();</w:t>
      </w:r>
    </w:p>
    <w:p w:rsidR="008F7328" w:rsidRPr="008F7328" w:rsidRDefault="008F7328" w:rsidP="004F55F1">
      <w:pPr>
        <w:ind w:leftChars="200" w:left="480"/>
      </w:pPr>
      <w:r w:rsidRPr="008F7328">
        <w:t>      obj.name = </w:t>
      </w:r>
      <w:proofErr w:type="spellStart"/>
      <w:r w:rsidRPr="008F7328">
        <w:t>bztData</w:t>
      </w:r>
      <w:proofErr w:type="spellEnd"/>
      <w:r w:rsidRPr="008F7328">
        <w:t>[i].name;</w:t>
      </w:r>
    </w:p>
    <w:p w:rsidR="008F7328" w:rsidRPr="008F7328" w:rsidRDefault="008F7328" w:rsidP="004F55F1">
      <w:pPr>
        <w:ind w:leftChars="200" w:left="480"/>
      </w:pPr>
      <w:r w:rsidRPr="008F7328">
        <w:t>      </w:t>
      </w:r>
      <w:proofErr w:type="spellStart"/>
      <w:r w:rsidRPr="008F7328">
        <w:t>obj.value</w:t>
      </w:r>
      <w:proofErr w:type="spellEnd"/>
      <w:r w:rsidRPr="008F7328">
        <w:t> = </w:t>
      </w:r>
      <w:proofErr w:type="spellStart"/>
      <w:r w:rsidRPr="008F7328">
        <w:t>bztData</w:t>
      </w:r>
      <w:proofErr w:type="spellEnd"/>
      <w:r w:rsidRPr="008F7328">
        <w:t>[i].</w:t>
      </w:r>
      <w:proofErr w:type="spellStart"/>
      <w:r w:rsidRPr="008F7328">
        <w:t>cou</w:t>
      </w:r>
      <w:proofErr w:type="spellEnd"/>
      <w:r w:rsidRPr="008F7328">
        <w:t>;</w:t>
      </w:r>
    </w:p>
    <w:p w:rsidR="008F7328" w:rsidRPr="008F7328" w:rsidRDefault="008F7328" w:rsidP="004F55F1">
      <w:pPr>
        <w:ind w:leftChars="200" w:left="480"/>
      </w:pPr>
      <w:r w:rsidRPr="008F7328">
        <w:t>      </w:t>
      </w:r>
      <w:proofErr w:type="spellStart"/>
      <w:r w:rsidRPr="008F7328">
        <w:t>servicedata</w:t>
      </w:r>
      <w:proofErr w:type="spellEnd"/>
      <w:r w:rsidRPr="008F7328">
        <w:t>[i] = </w:t>
      </w:r>
      <w:proofErr w:type="spellStart"/>
      <w:r w:rsidRPr="008F7328">
        <w:t>obj</w:t>
      </w:r>
      <w:proofErr w:type="spellEnd"/>
      <w:r w:rsidRPr="008F7328">
        <w:t>;</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let </w:t>
      </w:r>
      <w:proofErr w:type="spellStart"/>
      <w:r w:rsidRPr="008F7328">
        <w:t>orgOptions</w:t>
      </w:r>
      <w:proofErr w:type="spellEnd"/>
      <w:r w:rsidRPr="008F7328">
        <w:t> = {</w:t>
      </w:r>
    </w:p>
    <w:p w:rsidR="008F7328" w:rsidRPr="008F7328" w:rsidRDefault="008F7328" w:rsidP="004F55F1">
      <w:pPr>
        <w:ind w:leftChars="200" w:left="480"/>
      </w:pPr>
      <w:r w:rsidRPr="008F7328">
        <w:t>      title: {</w:t>
      </w:r>
    </w:p>
    <w:p w:rsidR="008F7328" w:rsidRPr="008F7328" w:rsidRDefault="008F7328" w:rsidP="004F55F1">
      <w:pPr>
        <w:ind w:leftChars="200" w:left="480"/>
      </w:pPr>
      <w:r w:rsidRPr="008F7328">
        <w:t>        text: '</w:t>
      </w:r>
      <w:r w:rsidRPr="008F7328">
        <w:rPr>
          <w:rFonts w:hAnsi="宋体"/>
        </w:rPr>
        <w:t>员工业绩分析</w:t>
      </w:r>
      <w:r w:rsidRPr="008F7328">
        <w:t>',</w:t>
      </w:r>
    </w:p>
    <w:p w:rsidR="008F7328" w:rsidRPr="008F7328" w:rsidRDefault="008F7328" w:rsidP="004F55F1">
      <w:pPr>
        <w:ind w:leftChars="200" w:left="480"/>
      </w:pPr>
      <w:r w:rsidRPr="008F7328">
        <w:t>        subtext: '</w:t>
      </w:r>
      <w:r w:rsidRPr="008F7328">
        <w:rPr>
          <w:rFonts w:hAnsi="宋体"/>
        </w:rPr>
        <w:t>美酷</w:t>
      </w:r>
      <w:r w:rsidRPr="008F7328">
        <w:t>',</w:t>
      </w:r>
    </w:p>
    <w:p w:rsidR="008F7328" w:rsidRPr="008F7328" w:rsidRDefault="008F7328" w:rsidP="004F55F1">
      <w:pPr>
        <w:ind w:leftChars="200" w:left="480"/>
      </w:pPr>
      <w:r w:rsidRPr="008F7328">
        <w:t>        left: 'center'</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tooltip: {</w:t>
      </w:r>
    </w:p>
    <w:p w:rsidR="008F7328" w:rsidRPr="008F7328" w:rsidRDefault="008F7328" w:rsidP="004F55F1">
      <w:pPr>
        <w:ind w:leftChars="200" w:left="480"/>
      </w:pPr>
      <w:r w:rsidRPr="008F7328">
        <w:t>        trigger: 'item',</w:t>
      </w:r>
    </w:p>
    <w:p w:rsidR="008F7328" w:rsidRPr="008F7328" w:rsidRDefault="008F7328" w:rsidP="004F55F1">
      <w:pPr>
        <w:ind w:leftChars="200" w:left="480"/>
      </w:pPr>
      <w:r w:rsidRPr="008F7328">
        <w:t>        formatter: '{a} &lt;</w:t>
      </w:r>
      <w:proofErr w:type="spellStart"/>
      <w:r w:rsidRPr="008F7328">
        <w:t>br</w:t>
      </w:r>
      <w:proofErr w:type="spellEnd"/>
      <w:r w:rsidRPr="008F7328">
        <w:t>/&gt;{b} : {c}</w:t>
      </w:r>
      <w:r w:rsidRPr="008F7328">
        <w:rPr>
          <w:rFonts w:hAnsi="宋体"/>
        </w:rPr>
        <w:t>件</w:t>
      </w:r>
      <w:r w:rsidRPr="008F7328">
        <w:t> ({d}%)'</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lastRenderedPageBreak/>
        <w:t>      legend: {</w:t>
      </w:r>
    </w:p>
    <w:p w:rsidR="008F7328" w:rsidRPr="008F7328" w:rsidRDefault="008F7328" w:rsidP="004F55F1">
      <w:pPr>
        <w:ind w:leftChars="200" w:left="480"/>
      </w:pPr>
      <w:r w:rsidRPr="008F7328">
        <w:t>        orient: 'horizontal',</w:t>
      </w:r>
    </w:p>
    <w:p w:rsidR="008F7328" w:rsidRPr="008F7328" w:rsidRDefault="008F7328" w:rsidP="004F55F1">
      <w:pPr>
        <w:ind w:leftChars="200" w:left="480"/>
      </w:pPr>
      <w:r w:rsidRPr="008F7328">
        <w:t>        left: 'right',</w:t>
      </w:r>
    </w:p>
    <w:p w:rsidR="008F7328" w:rsidRPr="008F7328" w:rsidRDefault="008F7328" w:rsidP="004F55F1">
      <w:pPr>
        <w:ind w:leftChars="200" w:left="480"/>
      </w:pPr>
      <w:r w:rsidRPr="008F7328">
        <w:t>        top: 100,</w:t>
      </w:r>
    </w:p>
    <w:p w:rsidR="008F7328" w:rsidRPr="008F7328" w:rsidRDefault="008F7328" w:rsidP="004F55F1">
      <w:pPr>
        <w:ind w:leftChars="200" w:left="480"/>
      </w:pPr>
      <w:r w:rsidRPr="008F7328">
        <w:t>        data: bztData.name,</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series: [</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name: '</w:t>
      </w:r>
      <w:r>
        <w:rPr>
          <w:rFonts w:hAnsi="宋体"/>
        </w:rPr>
        <w:t>本月员工业绩</w:t>
      </w:r>
      <w:r w:rsidRPr="008F7328">
        <w:rPr>
          <w:rFonts w:hAnsi="宋体"/>
        </w:rPr>
        <w:t>情況</w:t>
      </w:r>
      <w:r w:rsidRPr="008F7328">
        <w:t>',</w:t>
      </w:r>
    </w:p>
    <w:p w:rsidR="008F7328" w:rsidRPr="008F7328" w:rsidRDefault="008F7328" w:rsidP="004F55F1">
      <w:pPr>
        <w:ind w:leftChars="200" w:left="480"/>
      </w:pPr>
      <w:r w:rsidRPr="008F7328">
        <w:t>          type: 'pie',</w:t>
      </w:r>
    </w:p>
    <w:p w:rsidR="008F7328" w:rsidRPr="008F7328" w:rsidRDefault="008F7328" w:rsidP="004F55F1">
      <w:pPr>
        <w:ind w:leftChars="200" w:left="480"/>
      </w:pPr>
      <w:r w:rsidRPr="008F7328">
        <w:t>          radius: '55%',</w:t>
      </w:r>
    </w:p>
    <w:p w:rsidR="008F7328" w:rsidRPr="008F7328" w:rsidRDefault="008F7328" w:rsidP="004F55F1">
      <w:pPr>
        <w:ind w:leftChars="200" w:left="480"/>
      </w:pPr>
      <w:r w:rsidRPr="008F7328">
        <w:t>          center: ['50%', '60%'],</w:t>
      </w:r>
    </w:p>
    <w:p w:rsidR="008F7328" w:rsidRPr="008F7328" w:rsidRDefault="008F7328" w:rsidP="004F55F1">
      <w:pPr>
        <w:ind w:leftChars="200" w:left="480"/>
      </w:pPr>
      <w:r w:rsidRPr="008F7328">
        <w:t>          data: </w:t>
      </w:r>
      <w:proofErr w:type="spellStart"/>
      <w:r w:rsidRPr="008F7328">
        <w:t>servicedata</w:t>
      </w:r>
      <w:proofErr w:type="spellEnd"/>
      <w:r w:rsidRPr="008F7328">
        <w:t>,</w:t>
      </w:r>
    </w:p>
    <w:p w:rsidR="008F7328" w:rsidRPr="008F7328" w:rsidRDefault="008F7328" w:rsidP="004F55F1">
      <w:pPr>
        <w:ind w:leftChars="200" w:left="480"/>
      </w:pPr>
      <w:r w:rsidRPr="008F7328">
        <w:t>          emphasis: {</w:t>
      </w:r>
    </w:p>
    <w:p w:rsidR="008F7328" w:rsidRPr="008F7328" w:rsidRDefault="008F7328" w:rsidP="004F55F1">
      <w:pPr>
        <w:ind w:leftChars="200" w:left="480"/>
      </w:pPr>
      <w:r w:rsidRPr="008F7328">
        <w:t>            </w:t>
      </w:r>
      <w:proofErr w:type="spellStart"/>
      <w:r w:rsidRPr="008F7328">
        <w:t>itemStyle</w:t>
      </w:r>
      <w:proofErr w:type="spellEnd"/>
      <w:r w:rsidRPr="008F7328">
        <w:t>: {</w:t>
      </w:r>
    </w:p>
    <w:p w:rsidR="008F7328" w:rsidRPr="008F7328" w:rsidRDefault="008F7328" w:rsidP="004F55F1">
      <w:pPr>
        <w:ind w:leftChars="200" w:left="480"/>
      </w:pPr>
      <w:r w:rsidRPr="008F7328">
        <w:t>              </w:t>
      </w:r>
      <w:proofErr w:type="spellStart"/>
      <w:r w:rsidRPr="008F7328">
        <w:t>shadowBlur</w:t>
      </w:r>
      <w:proofErr w:type="spellEnd"/>
      <w:r w:rsidRPr="008F7328">
        <w:t>: 10,</w:t>
      </w:r>
    </w:p>
    <w:p w:rsidR="008F7328" w:rsidRPr="008F7328" w:rsidRDefault="008F7328" w:rsidP="004F55F1">
      <w:pPr>
        <w:ind w:leftChars="200" w:left="480"/>
      </w:pPr>
      <w:r w:rsidRPr="008F7328">
        <w:t>              </w:t>
      </w:r>
      <w:proofErr w:type="spellStart"/>
      <w:r w:rsidRPr="008F7328">
        <w:t>shadowOffsetX</w:t>
      </w:r>
      <w:proofErr w:type="spellEnd"/>
      <w:r w:rsidRPr="008F7328">
        <w:t>: 0,</w:t>
      </w:r>
    </w:p>
    <w:p w:rsidR="008F7328" w:rsidRPr="008F7328" w:rsidRDefault="008F7328" w:rsidP="004F55F1">
      <w:pPr>
        <w:ind w:leftChars="200" w:left="480"/>
      </w:pPr>
      <w:r w:rsidRPr="008F7328">
        <w:t>              </w:t>
      </w:r>
      <w:proofErr w:type="spellStart"/>
      <w:r w:rsidRPr="008F7328">
        <w:t>shadowColor</w:t>
      </w:r>
      <w:proofErr w:type="spellEnd"/>
      <w:r w:rsidRPr="008F7328">
        <w:t>: '</w:t>
      </w:r>
      <w:proofErr w:type="spellStart"/>
      <w:r w:rsidRPr="008F7328">
        <w:t>rgba</w:t>
      </w:r>
      <w:proofErr w:type="spellEnd"/>
      <w:r w:rsidRPr="008F7328">
        <w:t>(0, 0, 0, 0.5)'</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w:t>
      </w:r>
    </w:p>
    <w:p w:rsidR="008F7328" w:rsidRPr="008F7328" w:rsidRDefault="008F7328" w:rsidP="004F55F1">
      <w:pPr>
        <w:ind w:leftChars="200" w:left="480"/>
      </w:pPr>
      <w:r w:rsidRPr="008F7328">
        <w:t>    return </w:t>
      </w:r>
      <w:proofErr w:type="spellStart"/>
      <w:r w:rsidRPr="008F7328">
        <w:t>orgOptions</w:t>
      </w:r>
      <w:proofErr w:type="spellEnd"/>
    </w:p>
    <w:p w:rsidR="008F7328" w:rsidRPr="008F7328" w:rsidRDefault="008F7328" w:rsidP="004F55F1">
      <w:pPr>
        <w:ind w:leftChars="200" w:left="480"/>
      </w:pPr>
      <w:r w:rsidRPr="008F7328">
        <w:t>  },</w:t>
      </w:r>
    </w:p>
    <w:p w:rsidR="008F7328" w:rsidRPr="008F7328" w:rsidRDefault="008F7328" w:rsidP="008F7328">
      <w:pPr>
        <w:rPr>
          <w:rFonts w:ascii="宋体" w:hAnsi="宋体" w:cs="宋体"/>
          <w:sz w:val="21"/>
          <w:szCs w:val="21"/>
        </w:rPr>
      </w:pPr>
    </w:p>
    <w:p w:rsidR="008F7328" w:rsidRDefault="008F7328" w:rsidP="008F7328">
      <w:pPr>
        <w:pStyle w:val="3"/>
        <w:spacing w:before="120"/>
      </w:pPr>
      <w:bookmarkStart w:id="129" w:name="_Toc39189042"/>
      <w:r>
        <w:rPr>
          <w:rFonts w:hint="eastAsia"/>
        </w:rPr>
        <w:t>5</w:t>
      </w:r>
      <w:r>
        <w:t>.2.</w:t>
      </w:r>
      <w:r>
        <w:rPr>
          <w:rFonts w:hint="eastAsia"/>
        </w:rPr>
        <w:t xml:space="preserve">4  </w:t>
      </w:r>
      <w:r w:rsidR="008149B1">
        <w:rPr>
          <w:rFonts w:hint="eastAsia"/>
        </w:rPr>
        <w:t>消费管理</w:t>
      </w:r>
      <w:r w:rsidR="00681D3A">
        <w:rPr>
          <w:rFonts w:hint="eastAsia"/>
        </w:rPr>
        <w:t>模块</w:t>
      </w:r>
      <w:bookmarkEnd w:id="129"/>
    </w:p>
    <w:p w:rsidR="002C756A" w:rsidRDefault="008149B1" w:rsidP="00B60D9C">
      <w:pPr>
        <w:ind w:firstLineChars="200" w:firstLine="480"/>
      </w:pPr>
      <w:r>
        <w:rPr>
          <w:rFonts w:hint="eastAsia"/>
        </w:rPr>
        <w:t>消费管理模块主要针对</w:t>
      </w:r>
      <w:ins w:id="130" w:author="yyl" w:date="2020-05-01T17:05:00Z">
        <w:r w:rsidR="00CD0303">
          <w:rPr>
            <w:rFonts w:hint="eastAsia"/>
          </w:rPr>
          <w:t>的</w:t>
        </w:r>
      </w:ins>
      <w:r w:rsidR="008F7328">
        <w:rPr>
          <w:rFonts w:hint="eastAsia"/>
        </w:rPr>
        <w:t>是会员的消费情况</w:t>
      </w:r>
      <w:r>
        <w:rPr>
          <w:rFonts w:hint="eastAsia"/>
        </w:rPr>
        <w:t>进行展示</w:t>
      </w:r>
      <w:r w:rsidR="008F7328">
        <w:rPr>
          <w:rFonts w:hint="eastAsia"/>
        </w:rPr>
        <w:t>。</w:t>
      </w:r>
      <w:r>
        <w:rPr>
          <w:rFonts w:hint="eastAsia"/>
        </w:rPr>
        <w:t>首先点击消费管理映入眼帘的是所有会员与非会员的消费记录。在本页右上角有两个按钮，分别是折扣修改和添加消费记录。</w:t>
      </w:r>
    </w:p>
    <w:p w:rsidR="00B60D9C" w:rsidRDefault="002C756A" w:rsidP="00B60D9C">
      <w:pPr>
        <w:ind w:firstLineChars="200" w:firstLine="480"/>
      </w:pPr>
      <w:r>
        <w:rPr>
          <w:rFonts w:hint="eastAsia"/>
        </w:rPr>
        <w:t>消费管理</w:t>
      </w:r>
      <w:r w:rsidR="00B60D9C">
        <w:rPr>
          <w:rFonts w:hint="eastAsia"/>
        </w:rPr>
        <w:t>页面如图</w:t>
      </w:r>
      <w:r w:rsidR="00B60D9C">
        <w:rPr>
          <w:rFonts w:hint="eastAsia"/>
        </w:rPr>
        <w:t>5.4</w:t>
      </w:r>
      <w:r w:rsidR="00B60D9C">
        <w:rPr>
          <w:rFonts w:hint="eastAsia"/>
        </w:rPr>
        <w:t>所示：</w:t>
      </w:r>
    </w:p>
    <w:p w:rsidR="00B60D9C" w:rsidRDefault="00B60D9C" w:rsidP="008F7328"/>
    <w:p w:rsidR="00B60D9C" w:rsidRDefault="00B60D9C" w:rsidP="008F7328">
      <w:r>
        <w:rPr>
          <w:rFonts w:hint="eastAsia"/>
          <w:noProof/>
        </w:rPr>
        <w:lastRenderedPageBreak/>
        <w:drawing>
          <wp:inline distT="0" distB="0" distL="0" distR="0">
            <wp:extent cx="5579745" cy="2724001"/>
            <wp:effectExtent l="1905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579745" cy="2724001"/>
                    </a:xfrm>
                    <a:prstGeom prst="rect">
                      <a:avLst/>
                    </a:prstGeom>
                    <a:noFill/>
                    <a:ln w="9525">
                      <a:noFill/>
                      <a:miter lim="800000"/>
                      <a:headEnd/>
                      <a:tailEnd/>
                    </a:ln>
                  </pic:spPr>
                </pic:pic>
              </a:graphicData>
            </a:graphic>
          </wp:inline>
        </w:drawing>
      </w:r>
    </w:p>
    <w:p w:rsidR="00B60D9C" w:rsidRDefault="00B60D9C" w:rsidP="008F7328"/>
    <w:p w:rsidR="00B60D9C" w:rsidRDefault="00B60D9C" w:rsidP="00B60D9C">
      <w:pPr>
        <w:jc w:val="center"/>
        <w:rPr>
          <w:rFonts w:asciiTheme="minorEastAsia" w:eastAsiaTheme="minorEastAsia" w:hAnsiTheme="minorEastAsia"/>
          <w:sz w:val="21"/>
          <w:szCs w:val="21"/>
        </w:rPr>
      </w:pPr>
      <w:r w:rsidRPr="00B60D9C">
        <w:rPr>
          <w:rFonts w:asciiTheme="minorEastAsia" w:eastAsiaTheme="minorEastAsia" w:hAnsiTheme="minorEastAsia" w:hint="eastAsia"/>
          <w:sz w:val="21"/>
          <w:szCs w:val="21"/>
        </w:rPr>
        <w:t>图5.4 消费管理页面</w:t>
      </w:r>
    </w:p>
    <w:p w:rsidR="00212DA3" w:rsidRDefault="00212DA3" w:rsidP="00B60D9C">
      <w:pPr>
        <w:jc w:val="center"/>
        <w:rPr>
          <w:rFonts w:asciiTheme="minorEastAsia" w:eastAsiaTheme="minorEastAsia" w:hAnsiTheme="minorEastAsia"/>
          <w:sz w:val="21"/>
          <w:szCs w:val="21"/>
        </w:rPr>
      </w:pPr>
    </w:p>
    <w:p w:rsidR="002C756A" w:rsidRDefault="002C756A" w:rsidP="002C756A">
      <w:pPr>
        <w:rPr>
          <w:rFonts w:asciiTheme="minorEastAsia" w:eastAsiaTheme="minorEastAsia" w:hAnsiTheme="minorEastAsia"/>
          <w:sz w:val="21"/>
          <w:szCs w:val="21"/>
        </w:rPr>
      </w:pPr>
      <w:r>
        <w:rPr>
          <w:rFonts w:asciiTheme="minorEastAsia" w:eastAsiaTheme="minorEastAsia" w:hAnsiTheme="minorEastAsia" w:hint="eastAsia"/>
          <w:sz w:val="21"/>
          <w:szCs w:val="21"/>
        </w:rPr>
        <w:t>页面展示的数据核心代码如下所示：</w:t>
      </w:r>
    </w:p>
    <w:p w:rsidR="002C756A" w:rsidRDefault="002C756A" w:rsidP="002C756A">
      <w:pPr>
        <w:rPr>
          <w:rFonts w:asciiTheme="minorEastAsia" w:eastAsiaTheme="minorEastAsia" w:hAnsiTheme="minorEastAsia"/>
          <w:sz w:val="21"/>
          <w:szCs w:val="21"/>
        </w:rPr>
      </w:pPr>
    </w:p>
    <w:p w:rsidR="002C756A" w:rsidRPr="002C756A" w:rsidRDefault="002C756A" w:rsidP="002C756A">
      <w:pPr>
        <w:ind w:leftChars="200" w:left="480"/>
        <w:rPr>
          <w:rFonts w:eastAsiaTheme="minorEastAsia"/>
        </w:rPr>
      </w:pPr>
      <w:proofErr w:type="spellStart"/>
      <w:r w:rsidRPr="002C756A">
        <w:rPr>
          <w:rFonts w:eastAsiaTheme="minorEastAsia"/>
        </w:rPr>
        <w:t>getData</w:t>
      </w:r>
      <w:proofErr w:type="spellEnd"/>
      <w:r w:rsidRPr="002C756A">
        <w:rPr>
          <w:rFonts w:eastAsiaTheme="minorEastAsia"/>
        </w:rPr>
        <w:t>() {</w:t>
      </w:r>
    </w:p>
    <w:p w:rsidR="002C756A" w:rsidRPr="002C756A" w:rsidRDefault="002C756A" w:rsidP="002C756A">
      <w:pPr>
        <w:ind w:leftChars="200" w:left="480"/>
        <w:rPr>
          <w:rFonts w:eastAsiaTheme="minorEastAsia"/>
        </w:rPr>
      </w:pPr>
      <w:r w:rsidRPr="002C756A">
        <w:rPr>
          <w:rFonts w:eastAsiaTheme="minorEastAsia"/>
        </w:rPr>
        <w:t xml:space="preserve">      </w:t>
      </w:r>
      <w:proofErr w:type="spellStart"/>
      <w:r w:rsidRPr="002C756A">
        <w:rPr>
          <w:rFonts w:eastAsiaTheme="minorEastAsia"/>
        </w:rPr>
        <w:t>axios</w:t>
      </w:r>
      <w:proofErr w:type="spellEnd"/>
    </w:p>
    <w:p w:rsidR="002C756A" w:rsidRPr="002C756A" w:rsidRDefault="002C756A" w:rsidP="002C756A">
      <w:pPr>
        <w:ind w:leftChars="200" w:left="480"/>
        <w:rPr>
          <w:rFonts w:eastAsiaTheme="minorEastAsia"/>
        </w:rPr>
      </w:pPr>
      <w:r w:rsidRPr="002C756A">
        <w:rPr>
          <w:rFonts w:eastAsiaTheme="minorEastAsia"/>
        </w:rPr>
        <w:t xml:space="preserve">        .post("/</w:t>
      </w:r>
      <w:proofErr w:type="spellStart"/>
      <w:r w:rsidRPr="002C756A">
        <w:rPr>
          <w:rFonts w:eastAsiaTheme="minorEastAsia"/>
        </w:rPr>
        <w:t>axios</w:t>
      </w:r>
      <w:proofErr w:type="spellEnd"/>
      <w:r w:rsidRPr="002C756A">
        <w:rPr>
          <w:rFonts w:eastAsiaTheme="minorEastAsia"/>
        </w:rPr>
        <w:t>/</w:t>
      </w:r>
      <w:proofErr w:type="spellStart"/>
      <w:r w:rsidRPr="002C756A">
        <w:rPr>
          <w:rFonts w:eastAsiaTheme="minorEastAsia"/>
        </w:rPr>
        <w:t>api</w:t>
      </w:r>
      <w:proofErr w:type="spellEnd"/>
      <w:r w:rsidRPr="002C756A">
        <w:rPr>
          <w:rFonts w:eastAsiaTheme="minorEastAsia"/>
        </w:rPr>
        <w:t>/</w:t>
      </w:r>
      <w:proofErr w:type="spellStart"/>
      <w:r w:rsidRPr="002C756A">
        <w:rPr>
          <w:rFonts w:eastAsiaTheme="minorEastAsia"/>
        </w:rPr>
        <w:t>getXfxx</w:t>
      </w:r>
      <w:proofErr w:type="spellEnd"/>
      <w:r w:rsidRPr="002C756A">
        <w:rPr>
          <w:rFonts w:eastAsiaTheme="minorEastAsia"/>
        </w:rPr>
        <w:t>")</w:t>
      </w:r>
    </w:p>
    <w:p w:rsidR="002C756A" w:rsidRPr="002C756A" w:rsidRDefault="002C756A" w:rsidP="002C756A">
      <w:pPr>
        <w:ind w:leftChars="200" w:left="480"/>
        <w:rPr>
          <w:rFonts w:eastAsiaTheme="minorEastAsia"/>
        </w:rPr>
      </w:pPr>
      <w:r w:rsidRPr="002C756A">
        <w:rPr>
          <w:rFonts w:eastAsiaTheme="minorEastAsia"/>
        </w:rPr>
        <w:t xml:space="preserve">        .then(response =&gt; {</w:t>
      </w:r>
    </w:p>
    <w:p w:rsidR="002C756A" w:rsidRPr="002C756A" w:rsidRDefault="002C756A" w:rsidP="002C756A">
      <w:pPr>
        <w:ind w:leftChars="200" w:left="480"/>
        <w:rPr>
          <w:rFonts w:eastAsiaTheme="minorEastAsia"/>
        </w:rPr>
      </w:pPr>
      <w:r w:rsidRPr="002C756A">
        <w:rPr>
          <w:rFonts w:eastAsiaTheme="minorEastAsia"/>
        </w:rPr>
        <w:t xml:space="preserve">          if (</w:t>
      </w:r>
      <w:proofErr w:type="spellStart"/>
      <w:r w:rsidRPr="002C756A">
        <w:rPr>
          <w:rFonts w:eastAsiaTheme="minorEastAsia"/>
        </w:rPr>
        <w:t>response.data.code</w:t>
      </w:r>
      <w:proofErr w:type="spellEnd"/>
      <w:r w:rsidRPr="002C756A">
        <w:rPr>
          <w:rFonts w:eastAsiaTheme="minorEastAsia"/>
        </w:rPr>
        <w:t xml:space="preserve"> == "200") {</w:t>
      </w:r>
    </w:p>
    <w:p w:rsidR="002C756A" w:rsidRPr="002C756A" w:rsidRDefault="002C756A" w:rsidP="002C756A">
      <w:pPr>
        <w:ind w:leftChars="200" w:left="480"/>
        <w:rPr>
          <w:rFonts w:eastAsiaTheme="minorEastAsia"/>
        </w:rPr>
      </w:pPr>
      <w:r w:rsidRPr="002C756A">
        <w:rPr>
          <w:rFonts w:eastAsiaTheme="minorEastAsia"/>
        </w:rPr>
        <w:t xml:space="preserve">            </w:t>
      </w:r>
      <w:proofErr w:type="spellStart"/>
      <w:r w:rsidRPr="002C756A">
        <w:rPr>
          <w:rFonts w:eastAsiaTheme="minorEastAsia"/>
        </w:rPr>
        <w:t>this.xfjlList</w:t>
      </w:r>
      <w:proofErr w:type="spellEnd"/>
      <w:r w:rsidRPr="002C756A">
        <w:rPr>
          <w:rFonts w:eastAsiaTheme="minorEastAsia"/>
        </w:rPr>
        <w:t xml:space="preserve"> = </w:t>
      </w:r>
      <w:proofErr w:type="spellStart"/>
      <w:r w:rsidRPr="002C756A">
        <w:rPr>
          <w:rFonts w:eastAsiaTheme="minorEastAsia"/>
        </w:rPr>
        <w:t>response.data.data</w:t>
      </w:r>
      <w:proofErr w:type="spellEnd"/>
      <w:r w:rsidRPr="002C756A">
        <w:rPr>
          <w:rFonts w:eastAsiaTheme="minorEastAsia"/>
        </w:rPr>
        <w:t>;</w:t>
      </w:r>
    </w:p>
    <w:p w:rsidR="002C756A" w:rsidRPr="002C756A" w:rsidRDefault="002C756A" w:rsidP="002C756A">
      <w:pPr>
        <w:ind w:leftChars="200" w:left="480"/>
        <w:rPr>
          <w:rFonts w:eastAsiaTheme="minorEastAsia"/>
        </w:rPr>
      </w:pPr>
      <w:r w:rsidRPr="002C756A">
        <w:rPr>
          <w:rFonts w:eastAsiaTheme="minorEastAsia"/>
        </w:rPr>
        <w:t xml:space="preserve">            for (</w:t>
      </w:r>
      <w:proofErr w:type="spellStart"/>
      <w:r w:rsidRPr="002C756A">
        <w:rPr>
          <w:rFonts w:eastAsiaTheme="minorEastAsia"/>
        </w:rPr>
        <w:t>var</w:t>
      </w:r>
      <w:proofErr w:type="spellEnd"/>
      <w:r w:rsidRPr="002C756A">
        <w:rPr>
          <w:rFonts w:eastAsiaTheme="minorEastAsia"/>
        </w:rPr>
        <w:t xml:space="preserve"> i in </w:t>
      </w:r>
      <w:proofErr w:type="spellStart"/>
      <w:r w:rsidRPr="002C756A">
        <w:rPr>
          <w:rFonts w:eastAsiaTheme="minorEastAsia"/>
        </w:rPr>
        <w:t>this.xfjlList</w:t>
      </w:r>
      <w:proofErr w:type="spellEnd"/>
      <w:r w:rsidRPr="002C756A">
        <w:rPr>
          <w:rFonts w:eastAsiaTheme="minorEastAsia"/>
        </w:rPr>
        <w:t>) {</w:t>
      </w:r>
    </w:p>
    <w:p w:rsidR="002C756A" w:rsidRPr="002C756A" w:rsidRDefault="002C756A" w:rsidP="002C756A">
      <w:pPr>
        <w:ind w:leftChars="200" w:left="480"/>
        <w:rPr>
          <w:rFonts w:eastAsiaTheme="minorEastAsia"/>
        </w:rPr>
      </w:pPr>
      <w:r w:rsidRPr="002C756A">
        <w:rPr>
          <w:rFonts w:eastAsiaTheme="minorEastAsia"/>
        </w:rPr>
        <w:t xml:space="preserve">                if(</w:t>
      </w:r>
      <w:proofErr w:type="spellStart"/>
      <w:r w:rsidRPr="002C756A">
        <w:rPr>
          <w:rFonts w:eastAsiaTheme="minorEastAsia"/>
        </w:rPr>
        <w:t>this.xfjlList</w:t>
      </w:r>
      <w:proofErr w:type="spellEnd"/>
      <w:r w:rsidRPr="002C756A">
        <w:rPr>
          <w:rFonts w:eastAsiaTheme="minorEastAsia"/>
        </w:rPr>
        <w:t>[i].id == '0000'){</w:t>
      </w:r>
    </w:p>
    <w:p w:rsidR="002C756A" w:rsidRPr="002C756A" w:rsidRDefault="002C756A" w:rsidP="002C756A">
      <w:pPr>
        <w:ind w:leftChars="200" w:left="480"/>
        <w:rPr>
          <w:rFonts w:eastAsiaTheme="minorEastAsia"/>
        </w:rPr>
      </w:pPr>
      <w:r w:rsidRPr="002C756A">
        <w:rPr>
          <w:rFonts w:eastAsiaTheme="minorEastAsia"/>
        </w:rPr>
        <w:t xml:space="preserve">                    </w:t>
      </w:r>
      <w:proofErr w:type="spellStart"/>
      <w:r w:rsidRPr="002C756A">
        <w:rPr>
          <w:rFonts w:eastAsiaTheme="minorEastAsia"/>
        </w:rPr>
        <w:t>this.xfjlList.splice</w:t>
      </w:r>
      <w:proofErr w:type="spellEnd"/>
      <w:r w:rsidRPr="002C756A">
        <w:rPr>
          <w:rFonts w:eastAsiaTheme="minorEastAsia"/>
        </w:rPr>
        <w:t>(i,1)</w:t>
      </w:r>
    </w:p>
    <w:p w:rsidR="002C756A" w:rsidRPr="002C756A" w:rsidRDefault="002C756A" w:rsidP="002C756A">
      <w:pPr>
        <w:ind w:leftChars="200" w:left="480"/>
        <w:rPr>
          <w:rFonts w:eastAsiaTheme="minorEastAsia"/>
        </w:rPr>
      </w:pPr>
      <w:r w:rsidRPr="002C756A">
        <w:rPr>
          <w:rFonts w:eastAsiaTheme="minorEastAsia"/>
        </w:rPr>
        <w:t xml:space="preserve">                }</w:t>
      </w:r>
    </w:p>
    <w:p w:rsidR="002C756A" w:rsidRPr="002C756A" w:rsidRDefault="002C756A" w:rsidP="002C756A">
      <w:pPr>
        <w:ind w:leftChars="200" w:left="480"/>
        <w:rPr>
          <w:rFonts w:eastAsiaTheme="minorEastAsia"/>
        </w:rPr>
      </w:pPr>
      <w:r w:rsidRPr="002C756A">
        <w:rPr>
          <w:rFonts w:eastAsiaTheme="minorEastAsia"/>
        </w:rPr>
        <w:t xml:space="preserve">              // </w:t>
      </w:r>
      <w:r w:rsidRPr="002C756A">
        <w:rPr>
          <w:rFonts w:eastAsiaTheme="minorEastAsia" w:hAnsiTheme="minorEastAsia"/>
        </w:rPr>
        <w:t>处理时间类型数据</w:t>
      </w:r>
    </w:p>
    <w:p w:rsidR="002C756A" w:rsidRPr="002C756A" w:rsidRDefault="002C756A" w:rsidP="002C756A">
      <w:pPr>
        <w:ind w:leftChars="200" w:left="480"/>
        <w:rPr>
          <w:rFonts w:eastAsiaTheme="minorEastAsia"/>
        </w:rPr>
      </w:pPr>
      <w:r w:rsidRPr="002C756A">
        <w:rPr>
          <w:rFonts w:eastAsiaTheme="minorEastAsia"/>
        </w:rPr>
        <w:t xml:space="preserve">              </w:t>
      </w:r>
      <w:proofErr w:type="spellStart"/>
      <w:r w:rsidRPr="002C756A">
        <w:rPr>
          <w:rFonts w:eastAsiaTheme="minorEastAsia"/>
        </w:rPr>
        <w:t>this.xfjlList</w:t>
      </w:r>
      <w:proofErr w:type="spellEnd"/>
      <w:r w:rsidRPr="002C756A">
        <w:rPr>
          <w:rFonts w:eastAsiaTheme="minorEastAsia"/>
        </w:rPr>
        <w:t xml:space="preserve">[i].data = </w:t>
      </w:r>
      <w:proofErr w:type="spellStart"/>
      <w:r w:rsidRPr="002C756A">
        <w:rPr>
          <w:rFonts w:eastAsiaTheme="minorEastAsia"/>
        </w:rPr>
        <w:t>util.getTimeY</w:t>
      </w:r>
      <w:proofErr w:type="spellEnd"/>
      <w:r w:rsidRPr="002C756A">
        <w:rPr>
          <w:rFonts w:eastAsiaTheme="minorEastAsia"/>
        </w:rPr>
        <w:t>(</w:t>
      </w:r>
      <w:proofErr w:type="spellStart"/>
      <w:r w:rsidRPr="002C756A">
        <w:rPr>
          <w:rFonts w:eastAsiaTheme="minorEastAsia"/>
        </w:rPr>
        <w:t>this.xfjlList</w:t>
      </w:r>
      <w:proofErr w:type="spellEnd"/>
      <w:r w:rsidRPr="002C756A">
        <w:rPr>
          <w:rFonts w:eastAsiaTheme="minorEastAsia"/>
        </w:rPr>
        <w:t>[i].data);</w:t>
      </w:r>
    </w:p>
    <w:p w:rsidR="002C756A" w:rsidRPr="002C756A" w:rsidRDefault="002C756A" w:rsidP="002C756A">
      <w:pPr>
        <w:ind w:leftChars="200" w:left="480"/>
        <w:rPr>
          <w:rFonts w:eastAsiaTheme="minorEastAsia"/>
        </w:rPr>
      </w:pPr>
      <w:r w:rsidRPr="002C756A">
        <w:rPr>
          <w:rFonts w:eastAsiaTheme="minorEastAsia"/>
        </w:rPr>
        <w:t xml:space="preserve">            }</w:t>
      </w:r>
    </w:p>
    <w:p w:rsidR="002C756A" w:rsidRPr="002C756A" w:rsidRDefault="002C756A" w:rsidP="002C756A">
      <w:pPr>
        <w:ind w:leftChars="200" w:left="480"/>
        <w:rPr>
          <w:rFonts w:eastAsiaTheme="minorEastAsia"/>
        </w:rPr>
      </w:pPr>
      <w:r w:rsidRPr="002C756A">
        <w:rPr>
          <w:rFonts w:eastAsiaTheme="minorEastAsia"/>
        </w:rPr>
        <w:t xml:space="preserve">          }</w:t>
      </w:r>
    </w:p>
    <w:p w:rsidR="002C756A" w:rsidRPr="002C756A" w:rsidRDefault="002C756A" w:rsidP="002C756A">
      <w:pPr>
        <w:ind w:leftChars="200" w:left="480"/>
        <w:rPr>
          <w:rFonts w:eastAsiaTheme="minorEastAsia"/>
        </w:rPr>
      </w:pPr>
      <w:r w:rsidRPr="002C756A">
        <w:rPr>
          <w:rFonts w:eastAsiaTheme="minorEastAsia"/>
        </w:rPr>
        <w:t xml:space="preserve">        })</w:t>
      </w:r>
    </w:p>
    <w:p w:rsidR="002C756A" w:rsidRPr="002C756A" w:rsidRDefault="002C756A" w:rsidP="002C756A">
      <w:pPr>
        <w:ind w:leftChars="200" w:left="480"/>
        <w:rPr>
          <w:rFonts w:eastAsiaTheme="minorEastAsia"/>
        </w:rPr>
      </w:pPr>
      <w:r w:rsidRPr="002C756A">
        <w:rPr>
          <w:rFonts w:eastAsiaTheme="minorEastAsia"/>
        </w:rPr>
        <w:t xml:space="preserve">        .catch(error =&gt; {</w:t>
      </w:r>
    </w:p>
    <w:p w:rsidR="002C756A" w:rsidRPr="002C756A" w:rsidRDefault="002C756A" w:rsidP="002C756A">
      <w:pPr>
        <w:ind w:leftChars="200" w:left="480"/>
        <w:rPr>
          <w:rFonts w:eastAsiaTheme="minorEastAsia"/>
        </w:rPr>
      </w:pPr>
      <w:r w:rsidRPr="002C756A">
        <w:rPr>
          <w:rFonts w:eastAsiaTheme="minorEastAsia"/>
        </w:rPr>
        <w:t xml:space="preserve">          console.log(error);</w:t>
      </w:r>
    </w:p>
    <w:p w:rsidR="002C756A" w:rsidRPr="002C756A" w:rsidRDefault="002C756A" w:rsidP="002C756A">
      <w:pPr>
        <w:ind w:leftChars="200" w:left="480"/>
        <w:rPr>
          <w:rFonts w:eastAsiaTheme="minorEastAsia"/>
        </w:rPr>
      </w:pPr>
      <w:r w:rsidRPr="002C756A">
        <w:rPr>
          <w:rFonts w:eastAsiaTheme="minorEastAsia"/>
        </w:rPr>
        <w:t xml:space="preserve">        });</w:t>
      </w:r>
    </w:p>
    <w:p w:rsidR="002C756A" w:rsidRPr="002C756A" w:rsidRDefault="002C756A" w:rsidP="002C756A">
      <w:pPr>
        <w:ind w:leftChars="200" w:left="480"/>
        <w:rPr>
          <w:rFonts w:eastAsiaTheme="minorEastAsia"/>
        </w:rPr>
      </w:pPr>
      <w:r w:rsidRPr="002C756A">
        <w:rPr>
          <w:rFonts w:eastAsiaTheme="minorEastAsia"/>
        </w:rPr>
        <w:t xml:space="preserve">    },</w:t>
      </w:r>
    </w:p>
    <w:p w:rsidR="00212DA3" w:rsidRDefault="008149B1" w:rsidP="00B60D9C">
      <w:pPr>
        <w:ind w:firstLineChars="200" w:firstLine="480"/>
      </w:pPr>
      <w:r>
        <w:rPr>
          <w:rFonts w:hint="eastAsia"/>
        </w:rPr>
        <w:lastRenderedPageBreak/>
        <w:t>首先第一个按钮默认展示当前会员的折扣，</w:t>
      </w:r>
      <w:r w:rsidR="00B60D9C">
        <w:rPr>
          <w:rFonts w:hint="eastAsia"/>
        </w:rPr>
        <w:t>当用户</w:t>
      </w:r>
      <w:r>
        <w:rPr>
          <w:rFonts w:hint="eastAsia"/>
        </w:rPr>
        <w:t>点击数字之后会变成可输入模式，即用户可以自由输入</w:t>
      </w:r>
      <w:r w:rsidR="00B60D9C">
        <w:rPr>
          <w:rFonts w:hint="eastAsia"/>
        </w:rPr>
        <w:t>某个时间段的会员折扣，而当焦点失去之后会自动将用户修改的折扣存到数据库中。并且提示修改折扣成功。</w:t>
      </w:r>
    </w:p>
    <w:p w:rsidR="00212DA3" w:rsidRDefault="00B60D9C" w:rsidP="00B60D9C">
      <w:pPr>
        <w:ind w:firstLineChars="200" w:firstLine="480"/>
      </w:pPr>
      <w:r>
        <w:rPr>
          <w:rFonts w:hint="eastAsia"/>
        </w:rPr>
        <w:t>第二个按钮是添加消费记录按钮。店员可以先根据顾客提供的电话号查询该顾客是否拥有本店会员，如果没有会员则系统会提示暂无此会员，此时店员可以引导顾客到会员管理页面办理会员；如果有会员则弹出框会对应展示会员信息，接下来就是选择消费的项目，服务的理发师名称，以及支付方式。</w:t>
      </w:r>
      <w:r w:rsidR="00212DA3">
        <w:rPr>
          <w:rFonts w:hint="eastAsia"/>
        </w:rPr>
        <w:t>弹出框底部如果是会员则会展示折扣价格，非会员则展示消费金额。点击确定之后就会关掉弹出框，消费记录就会添加一条记录，并且后台会对会员积分、会员卡余额和商品库存进行修改。</w:t>
      </w:r>
    </w:p>
    <w:p w:rsidR="008F7328" w:rsidRDefault="00212DA3" w:rsidP="00B60D9C">
      <w:pPr>
        <w:ind w:firstLineChars="200" w:firstLine="480"/>
      </w:pPr>
      <w:r>
        <w:rPr>
          <w:rFonts w:hint="eastAsia"/>
        </w:rPr>
        <w:t>添加消费页面记录如图</w:t>
      </w:r>
      <w:r>
        <w:rPr>
          <w:rFonts w:hint="eastAsia"/>
        </w:rPr>
        <w:t>5.5</w:t>
      </w:r>
      <w:r>
        <w:rPr>
          <w:rFonts w:hint="eastAsia"/>
        </w:rPr>
        <w:t>所示：</w:t>
      </w:r>
    </w:p>
    <w:p w:rsidR="00212DA3" w:rsidRDefault="00212DA3" w:rsidP="00B60D9C">
      <w:pPr>
        <w:ind w:firstLineChars="200" w:firstLine="480"/>
      </w:pPr>
    </w:p>
    <w:p w:rsidR="00212DA3" w:rsidRDefault="00212DA3" w:rsidP="00212DA3">
      <w:r>
        <w:rPr>
          <w:noProof/>
        </w:rPr>
        <w:drawing>
          <wp:inline distT="0" distB="0" distL="0" distR="0">
            <wp:extent cx="5579745" cy="2722838"/>
            <wp:effectExtent l="1905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212DA3" w:rsidRDefault="00212DA3" w:rsidP="00212DA3"/>
    <w:p w:rsidR="00212DA3" w:rsidRDefault="00212DA3" w:rsidP="00212DA3">
      <w:pPr>
        <w:jc w:val="center"/>
        <w:rPr>
          <w:rFonts w:asciiTheme="minorEastAsia" w:eastAsiaTheme="minorEastAsia" w:hAnsiTheme="minorEastAsia"/>
          <w:sz w:val="21"/>
          <w:szCs w:val="21"/>
        </w:rPr>
      </w:pPr>
      <w:r w:rsidRPr="00212DA3">
        <w:rPr>
          <w:rFonts w:asciiTheme="minorEastAsia" w:eastAsiaTheme="minorEastAsia" w:hAnsiTheme="minorEastAsia" w:hint="eastAsia"/>
          <w:sz w:val="21"/>
          <w:szCs w:val="21"/>
        </w:rPr>
        <w:t>图5.5 添加消费记录页面</w:t>
      </w:r>
    </w:p>
    <w:p w:rsidR="00212DA3" w:rsidRDefault="00212DA3" w:rsidP="00212DA3">
      <w:pPr>
        <w:jc w:val="center"/>
        <w:rPr>
          <w:rFonts w:asciiTheme="minorEastAsia" w:eastAsiaTheme="minorEastAsia" w:hAnsiTheme="minorEastAsia"/>
          <w:sz w:val="21"/>
          <w:szCs w:val="21"/>
        </w:rPr>
      </w:pPr>
    </w:p>
    <w:p w:rsidR="00212DA3" w:rsidRPr="00212DA3" w:rsidRDefault="00212DA3" w:rsidP="00212DA3"/>
    <w:p w:rsidR="00212DA3" w:rsidRDefault="00212DA3" w:rsidP="00212DA3">
      <w:pPr>
        <w:pStyle w:val="3"/>
        <w:spacing w:before="120"/>
      </w:pPr>
      <w:bookmarkStart w:id="131" w:name="_Toc39189043"/>
      <w:r>
        <w:rPr>
          <w:rFonts w:hint="eastAsia"/>
        </w:rPr>
        <w:t>5</w:t>
      </w:r>
      <w:r>
        <w:t>.2.</w:t>
      </w:r>
      <w:r>
        <w:rPr>
          <w:rFonts w:hint="eastAsia"/>
        </w:rPr>
        <w:t>5  会员管理</w:t>
      </w:r>
      <w:r w:rsidR="00681D3A">
        <w:rPr>
          <w:rFonts w:hint="eastAsia"/>
        </w:rPr>
        <w:t>模块</w:t>
      </w:r>
      <w:bookmarkEnd w:id="131"/>
    </w:p>
    <w:p w:rsidR="00681D3A" w:rsidRDefault="00E70BA7" w:rsidP="00E70BA7">
      <w:pPr>
        <w:ind w:firstLineChars="200" w:firstLine="480"/>
      </w:pPr>
      <w:r>
        <w:t>会员管理主要是对会员的操作</w:t>
      </w:r>
      <w:r>
        <w:rPr>
          <w:rFonts w:hint="eastAsia"/>
        </w:rPr>
        <w:t>。</w:t>
      </w:r>
      <w:r>
        <w:t>进入该模块首先看到的是会员信息</w:t>
      </w:r>
      <w:r>
        <w:rPr>
          <w:rFonts w:hint="eastAsia"/>
        </w:rPr>
        <w:t>。</w:t>
      </w:r>
      <w:r>
        <w:t>在左上角是一个查询功能</w:t>
      </w:r>
      <w:r>
        <w:rPr>
          <w:rFonts w:hint="eastAsia"/>
        </w:rPr>
        <w:t>，</w:t>
      </w:r>
      <w:r>
        <w:t>可以根据姓名</w:t>
      </w:r>
      <w:r>
        <w:rPr>
          <w:rFonts w:hint="eastAsia"/>
        </w:rPr>
        <w:t>、</w:t>
      </w:r>
      <w:r>
        <w:t>会员号</w:t>
      </w:r>
      <w:r>
        <w:rPr>
          <w:rFonts w:hint="eastAsia"/>
        </w:rPr>
        <w:t>、</w:t>
      </w:r>
      <w:r>
        <w:t>办理人姓名来进行模糊查询</w:t>
      </w:r>
      <w:r>
        <w:rPr>
          <w:rFonts w:hint="eastAsia"/>
        </w:rPr>
        <w:t>，</w:t>
      </w:r>
      <w:r>
        <w:t>默认姓名查询</w:t>
      </w:r>
      <w:r>
        <w:rPr>
          <w:rFonts w:hint="eastAsia"/>
        </w:rPr>
        <w:t>。</w:t>
      </w:r>
    </w:p>
    <w:p w:rsidR="00E70BA7" w:rsidRDefault="00E70BA7" w:rsidP="00E70BA7">
      <w:pPr>
        <w:ind w:firstLineChars="200" w:firstLine="480"/>
      </w:pPr>
      <w:r>
        <w:t>在每一条信息后面有一个操作栏</w:t>
      </w:r>
      <w:r>
        <w:rPr>
          <w:rFonts w:hint="eastAsia"/>
        </w:rPr>
        <w:t>，</w:t>
      </w:r>
      <w:r>
        <w:t>操作栏的功能包括充值</w:t>
      </w:r>
      <w:r>
        <w:rPr>
          <w:rFonts w:hint="eastAsia"/>
        </w:rPr>
        <w:t>、</w:t>
      </w:r>
      <w:r>
        <w:t>修改会员信息</w:t>
      </w:r>
      <w:r>
        <w:rPr>
          <w:rFonts w:hint="eastAsia"/>
        </w:rPr>
        <w:t>、</w:t>
      </w:r>
      <w:r>
        <w:t>删除会员</w:t>
      </w:r>
      <w:r>
        <w:rPr>
          <w:rFonts w:hint="eastAsia"/>
        </w:rPr>
        <w:t>、</w:t>
      </w:r>
      <w:r>
        <w:t>查看会员充值记录</w:t>
      </w:r>
      <w:r>
        <w:rPr>
          <w:rFonts w:hint="eastAsia"/>
        </w:rPr>
        <w:t>。</w:t>
      </w:r>
      <w:r>
        <w:t>充值和修改会员信息会弹出输入框提示充值金额和需要修改的会员信息</w:t>
      </w:r>
      <w:r>
        <w:rPr>
          <w:rFonts w:hint="eastAsia"/>
        </w:rPr>
        <w:t>，</w:t>
      </w:r>
      <w:r>
        <w:t>默认会员积分</w:t>
      </w:r>
      <w:r>
        <w:rPr>
          <w:rFonts w:hint="eastAsia"/>
        </w:rPr>
        <w:t>、账户余额和办理人是不可以修改的。删除会员会二遍提示是否删除该会员确定的话才会删除。</w:t>
      </w:r>
    </w:p>
    <w:p w:rsidR="00681D3A" w:rsidRDefault="00681D3A" w:rsidP="00E70BA7">
      <w:pPr>
        <w:ind w:firstLineChars="200" w:firstLine="480"/>
      </w:pPr>
      <w:r>
        <w:rPr>
          <w:rFonts w:hint="eastAsia"/>
        </w:rPr>
        <w:lastRenderedPageBreak/>
        <w:t>右上角是一个添加会员功能，在结算时如果是非会员店员可以引导顾客办理会员，即在会员管理页面右上角按钮点击添加。添加新会员默认积分等级都为零，办理日期为当日且不可修改。</w:t>
      </w:r>
    </w:p>
    <w:p w:rsidR="00681D3A" w:rsidRDefault="00681D3A" w:rsidP="00E70BA7">
      <w:pPr>
        <w:ind w:firstLineChars="200" w:firstLine="480"/>
      </w:pPr>
      <w:r>
        <w:rPr>
          <w:rFonts w:hint="eastAsia"/>
        </w:rPr>
        <w:t>添加页面如图</w:t>
      </w:r>
      <w:r>
        <w:rPr>
          <w:rFonts w:hint="eastAsia"/>
        </w:rPr>
        <w:t>5.6</w:t>
      </w:r>
      <w:r>
        <w:rPr>
          <w:rFonts w:hint="eastAsia"/>
        </w:rPr>
        <w:t>所示：</w:t>
      </w:r>
    </w:p>
    <w:p w:rsidR="00681D3A" w:rsidRDefault="00681D3A" w:rsidP="00E70BA7">
      <w:pPr>
        <w:ind w:firstLineChars="200" w:firstLine="480"/>
      </w:pPr>
    </w:p>
    <w:p w:rsidR="00681D3A" w:rsidRDefault="00681D3A" w:rsidP="00681D3A">
      <w:r>
        <w:rPr>
          <w:noProof/>
        </w:rPr>
        <w:drawing>
          <wp:inline distT="0" distB="0" distL="0" distR="0">
            <wp:extent cx="5579745" cy="2723032"/>
            <wp:effectExtent l="1905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579745" cy="2723032"/>
                    </a:xfrm>
                    <a:prstGeom prst="rect">
                      <a:avLst/>
                    </a:prstGeom>
                    <a:noFill/>
                    <a:ln w="9525">
                      <a:noFill/>
                      <a:miter lim="800000"/>
                      <a:headEnd/>
                      <a:tailEnd/>
                    </a:ln>
                  </pic:spPr>
                </pic:pic>
              </a:graphicData>
            </a:graphic>
          </wp:inline>
        </w:drawing>
      </w:r>
    </w:p>
    <w:p w:rsidR="00681D3A" w:rsidRDefault="00681D3A" w:rsidP="00681D3A"/>
    <w:p w:rsidR="00681D3A" w:rsidRDefault="00681D3A" w:rsidP="00681D3A">
      <w:pPr>
        <w:jc w:val="center"/>
        <w:rPr>
          <w:rFonts w:asciiTheme="minorEastAsia" w:eastAsiaTheme="minorEastAsia" w:hAnsiTheme="minorEastAsia"/>
          <w:sz w:val="21"/>
          <w:szCs w:val="21"/>
        </w:rPr>
      </w:pPr>
      <w:r w:rsidRPr="00681D3A">
        <w:rPr>
          <w:rFonts w:asciiTheme="minorEastAsia" w:eastAsiaTheme="minorEastAsia" w:hAnsiTheme="minorEastAsia" w:hint="eastAsia"/>
          <w:sz w:val="21"/>
          <w:szCs w:val="21"/>
        </w:rPr>
        <w:t>图5.6 添加会员页面</w:t>
      </w:r>
    </w:p>
    <w:p w:rsidR="005E1FA1" w:rsidRPr="00681D3A" w:rsidRDefault="005E1FA1" w:rsidP="00681D3A">
      <w:pPr>
        <w:jc w:val="center"/>
        <w:rPr>
          <w:rFonts w:asciiTheme="minorEastAsia" w:eastAsiaTheme="minorEastAsia" w:hAnsiTheme="minorEastAsia"/>
          <w:sz w:val="21"/>
          <w:szCs w:val="21"/>
        </w:rPr>
      </w:pPr>
    </w:p>
    <w:p w:rsidR="00681D3A" w:rsidRDefault="00681D3A" w:rsidP="00681D3A">
      <w:pPr>
        <w:pStyle w:val="3"/>
        <w:spacing w:before="120"/>
      </w:pPr>
      <w:bookmarkStart w:id="132" w:name="_Toc39189044"/>
      <w:r>
        <w:rPr>
          <w:rFonts w:hint="eastAsia"/>
        </w:rPr>
        <w:t>5</w:t>
      </w:r>
      <w:r>
        <w:t>.2.</w:t>
      </w:r>
      <w:r>
        <w:rPr>
          <w:rFonts w:hint="eastAsia"/>
        </w:rPr>
        <w:t>6  人员管理模块</w:t>
      </w:r>
      <w:bookmarkEnd w:id="132"/>
    </w:p>
    <w:p w:rsidR="00681D3A" w:rsidRDefault="00681D3A" w:rsidP="00681D3A">
      <w:pPr>
        <w:ind w:firstLineChars="200" w:firstLine="480"/>
      </w:pPr>
      <w:r>
        <w:rPr>
          <w:rFonts w:hint="eastAsia"/>
        </w:rPr>
        <w:t>人员管理即是对店员的管理，这一模块仅对店长可见，只有店长可以查看员工的信息。本模块实现的是主要是对店员的增加，修改店员信息，删除店员功能。</w:t>
      </w:r>
    </w:p>
    <w:p w:rsidR="00681D3A" w:rsidRDefault="00681D3A" w:rsidP="00681D3A">
      <w:pPr>
        <w:ind w:firstLineChars="200" w:firstLine="480"/>
      </w:pPr>
      <w:r>
        <w:rPr>
          <w:rFonts w:hint="eastAsia"/>
        </w:rPr>
        <w:t>人员管理如图</w:t>
      </w:r>
      <w:r>
        <w:rPr>
          <w:rFonts w:hint="eastAsia"/>
        </w:rPr>
        <w:t>5.7</w:t>
      </w:r>
      <w:r>
        <w:rPr>
          <w:rFonts w:hint="eastAsia"/>
        </w:rPr>
        <w:t>所示：</w:t>
      </w:r>
    </w:p>
    <w:p w:rsidR="004F55F1" w:rsidRDefault="004F55F1" w:rsidP="00681D3A">
      <w:pPr>
        <w:ind w:firstLineChars="200" w:firstLine="480"/>
      </w:pPr>
    </w:p>
    <w:p w:rsidR="00681D3A" w:rsidRDefault="00681D3A" w:rsidP="00681D3A">
      <w:r>
        <w:rPr>
          <w:rFonts w:hint="eastAsia"/>
          <w:noProof/>
        </w:rPr>
        <w:lastRenderedPageBreak/>
        <w:drawing>
          <wp:inline distT="0" distB="0" distL="0" distR="0">
            <wp:extent cx="5579745" cy="2722838"/>
            <wp:effectExtent l="1905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681D3A" w:rsidRDefault="00681D3A" w:rsidP="00681D3A"/>
    <w:p w:rsidR="00681D3A" w:rsidRDefault="00681D3A" w:rsidP="00681D3A">
      <w:pPr>
        <w:jc w:val="center"/>
        <w:rPr>
          <w:rFonts w:asciiTheme="minorEastAsia" w:eastAsiaTheme="minorEastAsia" w:hAnsiTheme="minorEastAsia"/>
          <w:sz w:val="21"/>
          <w:szCs w:val="21"/>
        </w:rPr>
      </w:pPr>
      <w:r w:rsidRPr="00681D3A">
        <w:rPr>
          <w:rFonts w:asciiTheme="minorEastAsia" w:eastAsiaTheme="minorEastAsia" w:hAnsiTheme="minorEastAsia" w:hint="eastAsia"/>
          <w:sz w:val="21"/>
          <w:szCs w:val="21"/>
        </w:rPr>
        <w:t>图5.7 人员管理页面</w:t>
      </w:r>
    </w:p>
    <w:p w:rsidR="00681D3A" w:rsidRDefault="00681D3A" w:rsidP="00681D3A">
      <w:pPr>
        <w:jc w:val="center"/>
        <w:rPr>
          <w:rFonts w:asciiTheme="minorEastAsia" w:eastAsiaTheme="minorEastAsia" w:hAnsiTheme="minorEastAsia"/>
          <w:sz w:val="21"/>
          <w:szCs w:val="21"/>
        </w:rPr>
      </w:pPr>
    </w:p>
    <w:p w:rsidR="004F55F1" w:rsidRDefault="004F55F1" w:rsidP="005E1FA1">
      <w:pPr>
        <w:ind w:firstLineChars="200" w:firstLine="480"/>
        <w:rPr>
          <w:rFonts w:asciiTheme="minorEastAsia" w:eastAsiaTheme="minorEastAsia" w:hAnsiTheme="minorEastAsia"/>
          <w:sz w:val="21"/>
          <w:szCs w:val="21"/>
        </w:rPr>
      </w:pPr>
      <w:r w:rsidRPr="005E1FA1">
        <w:rPr>
          <w:rFonts w:asciiTheme="minorEastAsia" w:eastAsiaTheme="minorEastAsia" w:hAnsiTheme="minorEastAsia" w:hint="eastAsia"/>
        </w:rPr>
        <w:t>此模块比较核心内容就是后台的处理，以下为部分代码</w:t>
      </w:r>
      <w:r>
        <w:rPr>
          <w:rFonts w:asciiTheme="minorEastAsia" w:eastAsiaTheme="minorEastAsia" w:hAnsiTheme="minorEastAsia" w:hint="eastAsia"/>
          <w:sz w:val="21"/>
          <w:szCs w:val="21"/>
        </w:rPr>
        <w:t>：</w:t>
      </w:r>
    </w:p>
    <w:p w:rsidR="004F55F1" w:rsidRPr="00BC48DB" w:rsidRDefault="004F55F1" w:rsidP="00BC48DB">
      <w:pPr>
        <w:autoSpaceDE w:val="0"/>
        <w:ind w:leftChars="100" w:left="240"/>
        <w:rPr>
          <w:rFonts w:eastAsiaTheme="minorEastAsia"/>
        </w:rPr>
      </w:pPr>
      <w:r w:rsidRPr="00BC48DB">
        <w:rPr>
          <w:rFonts w:eastAsiaTheme="minorEastAsia"/>
        </w:rPr>
        <w:t>@</w:t>
      </w:r>
      <w:proofErr w:type="spellStart"/>
      <w:r w:rsidRPr="00BC48DB">
        <w:rPr>
          <w:rFonts w:eastAsiaTheme="minorEastAsia"/>
        </w:rPr>
        <w:t>RestController</w:t>
      </w:r>
      <w:proofErr w:type="spellEnd"/>
      <w:r w:rsidRPr="00BC48DB">
        <w:rPr>
          <w:rFonts w:eastAsiaTheme="minorEastAsia"/>
        </w:rPr>
        <w:br/>
        <w:t>@</w:t>
      </w:r>
      <w:proofErr w:type="spellStart"/>
      <w:r w:rsidRPr="00BC48DB">
        <w:rPr>
          <w:rFonts w:eastAsiaTheme="minorEastAsia"/>
        </w:rPr>
        <w:t>RequestMapping</w:t>
      </w:r>
      <w:proofErr w:type="spellEnd"/>
      <w:r w:rsidRPr="00BC48DB">
        <w:rPr>
          <w:rFonts w:eastAsiaTheme="minorEastAsia"/>
        </w:rPr>
        <w:t>(value = {"</w:t>
      </w:r>
      <w:proofErr w:type="spellStart"/>
      <w:r w:rsidRPr="00BC48DB">
        <w:rPr>
          <w:rFonts w:eastAsiaTheme="minorEastAsia"/>
        </w:rPr>
        <w:t>api</w:t>
      </w:r>
      <w:proofErr w:type="spellEnd"/>
      <w:r w:rsidRPr="00BC48DB">
        <w:rPr>
          <w:rFonts w:eastAsiaTheme="minorEastAsia"/>
        </w:rPr>
        <w:t>"}, produces = "application/</w:t>
      </w:r>
      <w:proofErr w:type="spellStart"/>
      <w:r w:rsidRPr="00BC48DB">
        <w:rPr>
          <w:rFonts w:eastAsiaTheme="minorEastAsia"/>
        </w:rPr>
        <w:t>json;charset</w:t>
      </w:r>
      <w:proofErr w:type="spellEnd"/>
      <w:r w:rsidRPr="00BC48DB">
        <w:rPr>
          <w:rFonts w:eastAsiaTheme="minorEastAsia"/>
        </w:rPr>
        <w:t>=UTF-8")</w:t>
      </w:r>
      <w:r w:rsidRPr="00BC48DB">
        <w:rPr>
          <w:rFonts w:eastAsiaTheme="minorEastAsia"/>
        </w:rPr>
        <w:br/>
        <w:t>@</w:t>
      </w:r>
      <w:proofErr w:type="spellStart"/>
      <w:r w:rsidRPr="00BC48DB">
        <w:rPr>
          <w:rFonts w:eastAsiaTheme="minorEastAsia"/>
        </w:rPr>
        <w:t>Api</w:t>
      </w:r>
      <w:proofErr w:type="spellEnd"/>
      <w:r w:rsidRPr="00BC48DB">
        <w:rPr>
          <w:rFonts w:eastAsiaTheme="minorEastAsia"/>
        </w:rPr>
        <w:t>(tags = {"</w:t>
      </w:r>
      <w:r w:rsidRPr="00BC48DB">
        <w:rPr>
          <w:rFonts w:eastAsiaTheme="minorEastAsia" w:hAnsiTheme="minorEastAsia"/>
        </w:rPr>
        <w:t>人员管理</w:t>
      </w:r>
      <w:r w:rsidRPr="00BC48DB">
        <w:rPr>
          <w:rFonts w:eastAsiaTheme="minorEastAsia"/>
        </w:rPr>
        <w:t>"})</w:t>
      </w:r>
      <w:r w:rsidRPr="00BC48DB">
        <w:rPr>
          <w:rFonts w:eastAsiaTheme="minorEastAsia"/>
        </w:rPr>
        <w:br/>
        <w:t xml:space="preserve">public class </w:t>
      </w:r>
      <w:proofErr w:type="spellStart"/>
      <w:r w:rsidRPr="00BC48DB">
        <w:rPr>
          <w:rFonts w:eastAsiaTheme="minorEastAsia"/>
        </w:rPr>
        <w:t>UserController</w:t>
      </w:r>
      <w:proofErr w:type="spellEnd"/>
      <w:r w:rsidRPr="00BC48DB">
        <w:rPr>
          <w:rFonts w:eastAsiaTheme="minorEastAsia"/>
        </w:rPr>
        <w:t xml:space="preserve"> {</w:t>
      </w:r>
      <w:r w:rsidRPr="00BC48DB">
        <w:rPr>
          <w:rFonts w:eastAsiaTheme="minorEastAsia"/>
        </w:rPr>
        <w:br/>
      </w:r>
      <w:r w:rsidRPr="00BC48DB">
        <w:rPr>
          <w:rFonts w:eastAsiaTheme="minorEastAsia"/>
        </w:rPr>
        <w:br/>
        <w:t xml:space="preserve">    @</w:t>
      </w:r>
      <w:proofErr w:type="spellStart"/>
      <w:r w:rsidRPr="00BC48DB">
        <w:rPr>
          <w:rFonts w:eastAsiaTheme="minorEastAsia"/>
        </w:rPr>
        <w:t>Autowired</w:t>
      </w:r>
      <w:proofErr w:type="spellEnd"/>
      <w:r w:rsidRPr="00BC48DB">
        <w:rPr>
          <w:rFonts w:eastAsiaTheme="minorEastAsia"/>
        </w:rPr>
        <w:br/>
        <w:t xml:space="preserve">    private </w:t>
      </w:r>
      <w:proofErr w:type="spellStart"/>
      <w:r w:rsidRPr="00BC48DB">
        <w:rPr>
          <w:rFonts w:eastAsiaTheme="minorEastAsia"/>
        </w:rPr>
        <w:t>UserService</w:t>
      </w:r>
      <w:proofErr w:type="spellEnd"/>
      <w:r w:rsidRPr="00BC48DB">
        <w:rPr>
          <w:rFonts w:eastAsiaTheme="minorEastAsia"/>
        </w:rPr>
        <w:t xml:space="preserve"> </w:t>
      </w:r>
      <w:proofErr w:type="spellStart"/>
      <w:r w:rsidRPr="00BC48DB">
        <w:rPr>
          <w:rFonts w:eastAsiaTheme="minorEastAsia"/>
        </w:rPr>
        <w:t>userService</w:t>
      </w:r>
      <w:proofErr w:type="spellEnd"/>
      <w:r w:rsidRPr="00BC48DB">
        <w:rPr>
          <w:rFonts w:eastAsiaTheme="minorEastAsia"/>
        </w:rPr>
        <w:t>;</w:t>
      </w:r>
      <w:r w:rsidRPr="00BC48DB">
        <w:rPr>
          <w:rFonts w:eastAsiaTheme="minorEastAsia"/>
        </w:rPr>
        <w:br/>
        <w:t xml:space="preserve">    private static final Logger </w:t>
      </w:r>
      <w:proofErr w:type="spellStart"/>
      <w:r w:rsidRPr="00BC48DB">
        <w:rPr>
          <w:rFonts w:eastAsiaTheme="minorEastAsia"/>
          <w:iCs/>
        </w:rPr>
        <w:t>logger</w:t>
      </w:r>
      <w:proofErr w:type="spellEnd"/>
      <w:r w:rsidRPr="00BC48DB">
        <w:rPr>
          <w:rFonts w:eastAsiaTheme="minorEastAsia"/>
          <w:iCs/>
        </w:rPr>
        <w:t xml:space="preserve"> </w:t>
      </w:r>
      <w:r w:rsidRPr="00BC48DB">
        <w:rPr>
          <w:rFonts w:eastAsiaTheme="minorEastAsia"/>
        </w:rPr>
        <w:t xml:space="preserve">= </w:t>
      </w:r>
      <w:proofErr w:type="spellStart"/>
      <w:r w:rsidRPr="00BC48DB">
        <w:rPr>
          <w:rFonts w:eastAsiaTheme="minorEastAsia"/>
        </w:rPr>
        <w:t>LoggerFactory.</w:t>
      </w:r>
      <w:r w:rsidRPr="00BC48DB">
        <w:rPr>
          <w:rFonts w:eastAsiaTheme="minorEastAsia"/>
          <w:iCs/>
        </w:rPr>
        <w:t>getLogger</w:t>
      </w:r>
      <w:proofErr w:type="spellEnd"/>
      <w:r w:rsidRPr="00BC48DB">
        <w:rPr>
          <w:rFonts w:eastAsiaTheme="minorEastAsia"/>
        </w:rPr>
        <w:t>(</w:t>
      </w:r>
      <w:proofErr w:type="spellStart"/>
      <w:r w:rsidRPr="00BC48DB">
        <w:rPr>
          <w:rFonts w:eastAsiaTheme="minorEastAsia"/>
        </w:rPr>
        <w:t>UserController.class</w:t>
      </w:r>
      <w:proofErr w:type="spellEnd"/>
      <w:r w:rsidRPr="00BC48DB">
        <w:rPr>
          <w:rFonts w:eastAsiaTheme="minorEastAsia"/>
        </w:rPr>
        <w:t>);</w:t>
      </w:r>
      <w:r w:rsidRPr="00BC48DB">
        <w:rPr>
          <w:rFonts w:eastAsiaTheme="minorEastAsia"/>
        </w:rPr>
        <w:br/>
      </w:r>
      <w:r w:rsidRPr="00BC48DB">
        <w:rPr>
          <w:rFonts w:eastAsiaTheme="minorEastAsia"/>
        </w:rPr>
        <w:br/>
        <w:t xml:space="preserve">    </w:t>
      </w:r>
      <w:r w:rsidRPr="00BC48DB">
        <w:rPr>
          <w:rFonts w:eastAsiaTheme="minorEastAsia"/>
          <w:iCs/>
        </w:rPr>
        <w:t>/**</w:t>
      </w:r>
      <w:r w:rsidRPr="00BC48DB">
        <w:rPr>
          <w:rFonts w:eastAsiaTheme="minorEastAsia"/>
          <w:iCs/>
        </w:rPr>
        <w:br/>
        <w:t xml:space="preserve">     * </w:t>
      </w:r>
      <w:r w:rsidRPr="00BC48DB">
        <w:rPr>
          <w:rFonts w:eastAsiaTheme="minorEastAsia" w:hAnsiTheme="minorEastAsia"/>
          <w:iCs/>
        </w:rPr>
        <w:t>新增员工账号</w:t>
      </w:r>
      <w:r w:rsidRPr="00BC48DB">
        <w:rPr>
          <w:rFonts w:eastAsiaTheme="minorEastAsia"/>
          <w:iCs/>
        </w:rPr>
        <w:br/>
        <w:t xml:space="preserve">     */</w:t>
      </w:r>
      <w:r w:rsidRPr="00BC48DB">
        <w:rPr>
          <w:rFonts w:eastAsiaTheme="minorEastAsia"/>
          <w:iCs/>
        </w:rPr>
        <w:br/>
        <w:t xml:space="preserve">    </w:t>
      </w:r>
      <w:r w:rsidRPr="00BC48DB">
        <w:rPr>
          <w:rFonts w:eastAsiaTheme="minorEastAsia"/>
        </w:rPr>
        <w:t>@</w:t>
      </w:r>
      <w:proofErr w:type="spellStart"/>
      <w:r w:rsidRPr="00BC48DB">
        <w:rPr>
          <w:rFonts w:eastAsiaTheme="minorEastAsia"/>
        </w:rPr>
        <w:t>PostMapping</w:t>
      </w:r>
      <w:proofErr w:type="spellEnd"/>
      <w:r w:rsidRPr="00BC48DB">
        <w:rPr>
          <w:rFonts w:eastAsiaTheme="minorEastAsia"/>
        </w:rPr>
        <w:t>(path = "/</w:t>
      </w:r>
      <w:proofErr w:type="spellStart"/>
      <w:r w:rsidRPr="00BC48DB">
        <w:rPr>
          <w:rFonts w:eastAsiaTheme="minorEastAsia"/>
        </w:rPr>
        <w:t>insertYg</w:t>
      </w:r>
      <w:proofErr w:type="spellEnd"/>
      <w:r w:rsidRPr="00BC48DB">
        <w:rPr>
          <w:rFonts w:eastAsiaTheme="minorEastAsia"/>
        </w:rPr>
        <w:t>")</w:t>
      </w:r>
      <w:r w:rsidRPr="00BC48DB">
        <w:rPr>
          <w:rFonts w:eastAsiaTheme="minorEastAsia"/>
        </w:rPr>
        <w:br/>
        <w:t xml:space="preserve">    @</w:t>
      </w:r>
      <w:proofErr w:type="spellStart"/>
      <w:r w:rsidRPr="00BC48DB">
        <w:rPr>
          <w:rFonts w:eastAsiaTheme="minorEastAsia"/>
        </w:rPr>
        <w:t>ApiOperation</w:t>
      </w:r>
      <w:proofErr w:type="spellEnd"/>
      <w:r w:rsidRPr="00BC48DB">
        <w:rPr>
          <w:rFonts w:eastAsiaTheme="minorEastAsia"/>
        </w:rPr>
        <w:t>(value = "</w:t>
      </w:r>
      <w:r w:rsidRPr="00BC48DB">
        <w:rPr>
          <w:rFonts w:eastAsiaTheme="minorEastAsia" w:hAnsiTheme="minorEastAsia"/>
        </w:rPr>
        <w:t>新增员工账号</w:t>
      </w:r>
      <w:r w:rsidRPr="00BC48DB">
        <w:rPr>
          <w:rFonts w:eastAsiaTheme="minorEastAsia"/>
        </w:rPr>
        <w:t>", notes = "</w:t>
      </w:r>
      <w:r w:rsidRPr="00BC48DB">
        <w:rPr>
          <w:rFonts w:eastAsiaTheme="minorEastAsia" w:hAnsiTheme="minorEastAsia"/>
        </w:rPr>
        <w:t>新增员工账号</w:t>
      </w:r>
      <w:r w:rsidRPr="00BC48DB">
        <w:rPr>
          <w:rFonts w:eastAsiaTheme="minorEastAsia"/>
        </w:rPr>
        <w:t>")</w:t>
      </w:r>
      <w:r w:rsidRPr="00BC48DB">
        <w:rPr>
          <w:rFonts w:eastAsiaTheme="minorEastAsia"/>
        </w:rPr>
        <w:br/>
        <w:t xml:space="preserve">    public </w:t>
      </w:r>
      <w:proofErr w:type="spellStart"/>
      <w:r w:rsidRPr="00BC48DB">
        <w:rPr>
          <w:rFonts w:eastAsiaTheme="minorEastAsia"/>
        </w:rPr>
        <w:t>ResultData</w:t>
      </w:r>
      <w:proofErr w:type="spellEnd"/>
      <w:r w:rsidRPr="00BC48DB">
        <w:rPr>
          <w:rFonts w:eastAsiaTheme="minorEastAsia"/>
        </w:rPr>
        <w:t xml:space="preserve"> </w:t>
      </w:r>
      <w:proofErr w:type="spellStart"/>
      <w:r w:rsidRPr="00BC48DB">
        <w:rPr>
          <w:rFonts w:eastAsiaTheme="minorEastAsia"/>
        </w:rPr>
        <w:t>insertYg</w:t>
      </w:r>
      <w:proofErr w:type="spellEnd"/>
      <w:r w:rsidRPr="00BC48DB">
        <w:rPr>
          <w:rFonts w:eastAsiaTheme="minorEastAsia"/>
        </w:rPr>
        <w:t>(@</w:t>
      </w:r>
      <w:proofErr w:type="spellStart"/>
      <w:r w:rsidRPr="00BC48DB">
        <w:rPr>
          <w:rFonts w:eastAsiaTheme="minorEastAsia"/>
        </w:rPr>
        <w:t>RequestBody</w:t>
      </w:r>
      <w:proofErr w:type="spellEnd"/>
      <w:r w:rsidRPr="00BC48DB">
        <w:rPr>
          <w:rFonts w:eastAsiaTheme="minorEastAsia"/>
        </w:rPr>
        <w:t xml:space="preserve"> User user){</w:t>
      </w:r>
      <w:r w:rsidRPr="00BC48DB">
        <w:rPr>
          <w:rFonts w:eastAsiaTheme="minorEastAsia"/>
        </w:rPr>
        <w:br/>
        <w:t xml:space="preserve">        try {</w:t>
      </w:r>
      <w:r w:rsidRPr="00BC48DB">
        <w:rPr>
          <w:rFonts w:eastAsiaTheme="minorEastAsia"/>
        </w:rPr>
        <w:br/>
        <w:t xml:space="preserve">            </w:t>
      </w:r>
      <w:proofErr w:type="spellStart"/>
      <w:r w:rsidRPr="00BC48DB">
        <w:rPr>
          <w:rFonts w:eastAsiaTheme="minorEastAsia"/>
        </w:rPr>
        <w:t>userService.insertYg</w:t>
      </w:r>
      <w:proofErr w:type="spellEnd"/>
      <w:r w:rsidRPr="00BC48DB">
        <w:rPr>
          <w:rFonts w:eastAsiaTheme="minorEastAsia"/>
        </w:rPr>
        <w:t>(user);</w:t>
      </w:r>
      <w:r w:rsidRPr="00BC48DB">
        <w:rPr>
          <w:rFonts w:eastAsiaTheme="minorEastAsia"/>
        </w:rPr>
        <w:br/>
        <w:t xml:space="preserve">        } catch (Exception e) {</w:t>
      </w:r>
      <w:r w:rsidRPr="00BC48DB">
        <w:rPr>
          <w:rFonts w:eastAsiaTheme="minorEastAsia"/>
        </w:rPr>
        <w:br/>
        <w:t xml:space="preserve">            </w:t>
      </w:r>
      <w:proofErr w:type="spellStart"/>
      <w:r w:rsidRPr="00BC48DB">
        <w:rPr>
          <w:rFonts w:eastAsiaTheme="minorEastAsia"/>
          <w:iCs/>
        </w:rPr>
        <w:t>logger</w:t>
      </w:r>
      <w:r w:rsidRPr="00BC48DB">
        <w:rPr>
          <w:rFonts w:eastAsiaTheme="minorEastAsia"/>
        </w:rPr>
        <w:t>.error</w:t>
      </w:r>
      <w:proofErr w:type="spellEnd"/>
      <w:r w:rsidRPr="00BC48DB">
        <w:rPr>
          <w:rFonts w:eastAsiaTheme="minorEastAsia"/>
        </w:rPr>
        <w:t>("</w:t>
      </w:r>
      <w:r w:rsidRPr="00BC48DB">
        <w:rPr>
          <w:rFonts w:eastAsiaTheme="minorEastAsia" w:hAnsiTheme="minorEastAsia"/>
        </w:rPr>
        <w:t>新增员工出错</w:t>
      </w:r>
      <w:r w:rsidRPr="00BC48DB">
        <w:rPr>
          <w:rFonts w:eastAsiaTheme="minorEastAsia"/>
        </w:rPr>
        <w:t>", e);</w:t>
      </w:r>
      <w:r w:rsidRPr="00BC48DB">
        <w:rPr>
          <w:rFonts w:eastAsiaTheme="minorEastAsia"/>
        </w:rPr>
        <w:br/>
        <w:t xml:space="preserve">            return  </w:t>
      </w:r>
      <w:proofErr w:type="spellStart"/>
      <w:r w:rsidRPr="00BC48DB">
        <w:rPr>
          <w:rFonts w:eastAsiaTheme="minorEastAsia"/>
        </w:rPr>
        <w:t>ResultData.</w:t>
      </w:r>
      <w:r w:rsidRPr="00BC48DB">
        <w:rPr>
          <w:rFonts w:eastAsiaTheme="minorEastAsia"/>
          <w:iCs/>
        </w:rPr>
        <w:t>error</w:t>
      </w:r>
      <w:proofErr w:type="spellEnd"/>
      <w:r w:rsidRPr="00BC48DB">
        <w:rPr>
          <w:rFonts w:eastAsiaTheme="minorEastAsia"/>
        </w:rPr>
        <w:t>(</w:t>
      </w:r>
      <w:proofErr w:type="spellStart"/>
      <w:r w:rsidRPr="00BC48DB">
        <w:rPr>
          <w:rFonts w:eastAsiaTheme="minorEastAsia"/>
        </w:rPr>
        <w:t>CodeMsg.</w:t>
      </w:r>
      <w:r w:rsidRPr="00BC48DB">
        <w:rPr>
          <w:rFonts w:eastAsiaTheme="minorEastAsia"/>
          <w:iCs/>
        </w:rPr>
        <w:t>SERVER_ERROR</w:t>
      </w:r>
      <w:proofErr w:type="spellEnd"/>
      <w:r w:rsidRPr="00BC48DB">
        <w:rPr>
          <w:rFonts w:eastAsiaTheme="minorEastAsia"/>
        </w:rPr>
        <w:t>);</w:t>
      </w:r>
      <w:r w:rsidRPr="00BC48DB">
        <w:rPr>
          <w:rFonts w:eastAsiaTheme="minorEastAsia"/>
        </w:rPr>
        <w:br/>
      </w:r>
      <w:r w:rsidRPr="00BC48DB">
        <w:rPr>
          <w:rFonts w:eastAsiaTheme="minorEastAsia"/>
        </w:rPr>
        <w:lastRenderedPageBreak/>
        <w:t xml:space="preserve">        }</w:t>
      </w:r>
      <w:r w:rsidRPr="00BC48DB">
        <w:rPr>
          <w:rFonts w:eastAsiaTheme="minorEastAsia"/>
        </w:rPr>
        <w:br/>
        <w:t xml:space="preserve">        return </w:t>
      </w:r>
      <w:proofErr w:type="spellStart"/>
      <w:r w:rsidRPr="00BC48DB">
        <w:rPr>
          <w:rFonts w:eastAsiaTheme="minorEastAsia"/>
        </w:rPr>
        <w:t>ResultData.</w:t>
      </w:r>
      <w:r w:rsidRPr="00BC48DB">
        <w:rPr>
          <w:rFonts w:eastAsiaTheme="minorEastAsia"/>
          <w:iCs/>
        </w:rPr>
        <w:t>success</w:t>
      </w:r>
      <w:proofErr w:type="spellEnd"/>
      <w:r w:rsidRPr="00BC48DB">
        <w:rPr>
          <w:rFonts w:eastAsiaTheme="minorEastAsia"/>
        </w:rPr>
        <w:t>(</w:t>
      </w:r>
      <w:proofErr w:type="spellStart"/>
      <w:r w:rsidRPr="00BC48DB">
        <w:rPr>
          <w:rFonts w:eastAsiaTheme="minorEastAsia"/>
        </w:rPr>
        <w:t>CodeMsg.</w:t>
      </w:r>
      <w:r w:rsidRPr="00BC48DB">
        <w:rPr>
          <w:rFonts w:eastAsiaTheme="minorEastAsia"/>
          <w:iCs/>
        </w:rPr>
        <w:t>SUCCESS</w:t>
      </w:r>
      <w:proofErr w:type="spellEnd"/>
      <w:r w:rsidRPr="00BC48DB">
        <w:rPr>
          <w:rFonts w:eastAsiaTheme="minorEastAsia"/>
        </w:rPr>
        <w:t>);</w:t>
      </w:r>
      <w:r w:rsidRPr="00BC48DB">
        <w:rPr>
          <w:rFonts w:eastAsiaTheme="minorEastAsia"/>
        </w:rPr>
        <w:br/>
      </w:r>
      <w:r w:rsidRPr="00BC48DB">
        <w:rPr>
          <w:rFonts w:eastAsiaTheme="minorEastAsia"/>
        </w:rPr>
        <w:br/>
        <w:t xml:space="preserve">    }</w:t>
      </w:r>
    </w:p>
    <w:p w:rsidR="004F55F1" w:rsidRPr="00BC48DB" w:rsidRDefault="004F55F1" w:rsidP="00BC48DB">
      <w:pPr>
        <w:ind w:leftChars="100" w:left="240"/>
        <w:rPr>
          <w:rFonts w:eastAsiaTheme="minorEastAsia"/>
        </w:rPr>
      </w:pPr>
      <w:r w:rsidRPr="00BC48DB">
        <w:rPr>
          <w:rFonts w:eastAsiaTheme="minorEastAsia"/>
        </w:rPr>
        <w:t>}</w:t>
      </w:r>
    </w:p>
    <w:p w:rsidR="004F55F1" w:rsidRPr="004F55F1" w:rsidRDefault="004F55F1" w:rsidP="004F55F1">
      <w:pPr>
        <w:ind w:firstLineChars="200" w:firstLine="480"/>
        <w:rPr>
          <w:rFonts w:asciiTheme="minorEastAsia" w:eastAsiaTheme="minorEastAsia" w:hAnsiTheme="minorEastAsia"/>
        </w:rPr>
      </w:pPr>
    </w:p>
    <w:p w:rsidR="00681D3A" w:rsidRDefault="00681D3A" w:rsidP="00681D3A">
      <w:pPr>
        <w:pStyle w:val="3"/>
        <w:spacing w:before="120"/>
      </w:pPr>
      <w:bookmarkStart w:id="133" w:name="_Toc39189045"/>
      <w:r>
        <w:rPr>
          <w:rFonts w:hint="eastAsia"/>
        </w:rPr>
        <w:t>5</w:t>
      </w:r>
      <w:r>
        <w:t>.2.</w:t>
      </w:r>
      <w:r>
        <w:rPr>
          <w:rFonts w:hint="eastAsia"/>
        </w:rPr>
        <w:t>7  库存管理模块</w:t>
      </w:r>
      <w:bookmarkEnd w:id="133"/>
    </w:p>
    <w:p w:rsidR="00681D3A" w:rsidRDefault="00C92108" w:rsidP="00C92108">
      <w:pPr>
        <w:ind w:firstLineChars="200" w:firstLine="480"/>
      </w:pPr>
      <w:r>
        <w:rPr>
          <w:rFonts w:hint="eastAsia"/>
        </w:rPr>
        <w:t>库存管理是店员店长共同都可见的，本模块是对库存进行管理，包括日常进货，对商品进行价格记录等等。</w:t>
      </w:r>
    </w:p>
    <w:p w:rsidR="00C92108" w:rsidRDefault="00C92108" w:rsidP="00C92108">
      <w:pPr>
        <w:ind w:firstLineChars="200" w:firstLine="480"/>
      </w:pPr>
      <w:r>
        <w:rPr>
          <w:rFonts w:hint="eastAsia"/>
        </w:rPr>
        <w:t>库存管理页面如图</w:t>
      </w:r>
      <w:r>
        <w:rPr>
          <w:rFonts w:hint="eastAsia"/>
        </w:rPr>
        <w:t>5.8</w:t>
      </w:r>
      <w:r>
        <w:rPr>
          <w:rFonts w:hint="eastAsia"/>
        </w:rPr>
        <w:t>所示：</w:t>
      </w:r>
    </w:p>
    <w:p w:rsidR="00C92108" w:rsidRDefault="00C92108" w:rsidP="00C92108">
      <w:pPr>
        <w:ind w:firstLineChars="200" w:firstLine="480"/>
      </w:pPr>
    </w:p>
    <w:p w:rsidR="00C92108" w:rsidRDefault="00C92108" w:rsidP="00C92108">
      <w:r>
        <w:rPr>
          <w:rFonts w:hint="eastAsia"/>
          <w:noProof/>
        </w:rPr>
        <w:drawing>
          <wp:inline distT="0" distB="0" distL="0" distR="0">
            <wp:extent cx="5579745" cy="2722838"/>
            <wp:effectExtent l="1905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C92108" w:rsidRDefault="00C92108" w:rsidP="00C92108"/>
    <w:p w:rsidR="00C92108" w:rsidRDefault="00C92108" w:rsidP="00C92108">
      <w:pPr>
        <w:jc w:val="center"/>
        <w:rPr>
          <w:sz w:val="21"/>
          <w:szCs w:val="21"/>
        </w:rPr>
      </w:pPr>
      <w:r w:rsidRPr="00C92108">
        <w:rPr>
          <w:rFonts w:hint="eastAsia"/>
          <w:sz w:val="21"/>
          <w:szCs w:val="21"/>
        </w:rPr>
        <w:t>图</w:t>
      </w:r>
      <w:r w:rsidRPr="00C92108">
        <w:rPr>
          <w:rFonts w:hint="eastAsia"/>
          <w:sz w:val="21"/>
          <w:szCs w:val="21"/>
        </w:rPr>
        <w:t xml:space="preserve">5.8 </w:t>
      </w:r>
      <w:r w:rsidRPr="00C92108">
        <w:rPr>
          <w:rFonts w:hint="eastAsia"/>
          <w:sz w:val="21"/>
          <w:szCs w:val="21"/>
        </w:rPr>
        <w:t>库存管理页面</w:t>
      </w:r>
    </w:p>
    <w:p w:rsidR="00C92108" w:rsidRDefault="00C92108" w:rsidP="00C92108">
      <w:pPr>
        <w:jc w:val="center"/>
        <w:rPr>
          <w:sz w:val="21"/>
          <w:szCs w:val="21"/>
        </w:rPr>
      </w:pPr>
    </w:p>
    <w:p w:rsidR="00C92108" w:rsidRDefault="00C92108" w:rsidP="00C92108">
      <w:pPr>
        <w:ind w:firstLineChars="200" w:firstLine="480"/>
      </w:pPr>
      <w:r>
        <w:rPr>
          <w:rFonts w:hint="eastAsia"/>
        </w:rPr>
        <w:t>左上角实现了模糊查询，可以根据商品名进行模糊查询。右上角则是添加商品按钮，实现对新产品的入库功能。</w:t>
      </w:r>
    </w:p>
    <w:p w:rsidR="00C92108" w:rsidRDefault="00C92108" w:rsidP="00C92108">
      <w:pPr>
        <w:ind w:firstLineChars="200" w:firstLine="480"/>
      </w:pPr>
      <w:r>
        <w:rPr>
          <w:rFonts w:hint="eastAsia"/>
        </w:rPr>
        <w:t>页面上黄色的“删”字按钮是将商品下架功能。下架之后将不可以再看到这个商品。蓝色“改”字按钮是对商品的介绍以及商品售价进行修改，点击之后弹出输入框，直接修改然后确定即可。</w:t>
      </w:r>
    </w:p>
    <w:p w:rsidR="00C92108" w:rsidRDefault="00C92108" w:rsidP="00C92108">
      <w:pPr>
        <w:ind w:firstLineChars="200" w:firstLine="480"/>
      </w:pPr>
      <w:r>
        <w:rPr>
          <w:rFonts w:hint="eastAsia"/>
        </w:rPr>
        <w:t>修改如图</w:t>
      </w:r>
      <w:r>
        <w:rPr>
          <w:rFonts w:hint="eastAsia"/>
        </w:rPr>
        <w:t>5.9</w:t>
      </w:r>
      <w:r>
        <w:rPr>
          <w:rFonts w:hint="eastAsia"/>
        </w:rPr>
        <w:t>所示：</w:t>
      </w:r>
    </w:p>
    <w:p w:rsidR="00C92108" w:rsidRDefault="00C92108" w:rsidP="00C92108">
      <w:pPr>
        <w:ind w:firstLineChars="200" w:firstLine="480"/>
      </w:pPr>
    </w:p>
    <w:p w:rsidR="00C92108" w:rsidRDefault="00C92108" w:rsidP="00C92108">
      <w:r>
        <w:rPr>
          <w:rFonts w:hint="eastAsia"/>
          <w:noProof/>
        </w:rPr>
        <w:lastRenderedPageBreak/>
        <w:drawing>
          <wp:inline distT="0" distB="0" distL="0" distR="0">
            <wp:extent cx="5579745" cy="2722838"/>
            <wp:effectExtent l="1905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C92108" w:rsidRDefault="00C92108" w:rsidP="00C92108"/>
    <w:p w:rsidR="00C92108" w:rsidRPr="00C92108" w:rsidRDefault="00C92108" w:rsidP="00C92108">
      <w:pPr>
        <w:jc w:val="center"/>
        <w:rPr>
          <w:sz w:val="21"/>
          <w:szCs w:val="21"/>
        </w:rPr>
      </w:pPr>
      <w:r w:rsidRPr="00C92108">
        <w:rPr>
          <w:sz w:val="21"/>
          <w:szCs w:val="21"/>
        </w:rPr>
        <w:t>图</w:t>
      </w:r>
      <w:r w:rsidRPr="00C92108">
        <w:rPr>
          <w:rFonts w:hint="eastAsia"/>
          <w:sz w:val="21"/>
          <w:szCs w:val="21"/>
        </w:rPr>
        <w:t xml:space="preserve">5.9 </w:t>
      </w:r>
      <w:r w:rsidRPr="00C92108">
        <w:rPr>
          <w:rFonts w:hint="eastAsia"/>
          <w:sz w:val="21"/>
          <w:szCs w:val="21"/>
        </w:rPr>
        <w:t>修改商品信息弹出框</w:t>
      </w:r>
    </w:p>
    <w:p w:rsidR="00D0540A" w:rsidRDefault="00941F0F">
      <w:pPr>
        <w:pStyle w:val="1"/>
      </w:pPr>
      <w:r>
        <w:br w:type="page"/>
      </w:r>
      <w:bookmarkStart w:id="134" w:name="_Toc216894843"/>
      <w:bookmarkStart w:id="135" w:name="_Toc39189046"/>
      <w:r>
        <w:rPr>
          <w:rFonts w:hint="eastAsia"/>
        </w:rPr>
        <w:lastRenderedPageBreak/>
        <w:t xml:space="preserve">6  </w:t>
      </w:r>
      <w:bookmarkEnd w:id="134"/>
      <w:r>
        <w:rPr>
          <w:rFonts w:hint="eastAsia"/>
        </w:rPr>
        <w:t>系统测试</w:t>
      </w:r>
      <w:bookmarkEnd w:id="135"/>
    </w:p>
    <w:p w:rsidR="00D0540A" w:rsidRDefault="00941F0F">
      <w:pPr>
        <w:pStyle w:val="2"/>
        <w:spacing w:before="120"/>
      </w:pPr>
      <w:bookmarkStart w:id="136" w:name="_Toc39189047"/>
      <w:r>
        <w:rPr>
          <w:rFonts w:hint="eastAsia"/>
        </w:rPr>
        <w:t>6.1  系统测试</w:t>
      </w:r>
      <w:bookmarkEnd w:id="136"/>
    </w:p>
    <w:p w:rsidR="002D0988" w:rsidRDefault="001A7CA8" w:rsidP="002D0988">
      <w:pPr>
        <w:ind w:firstLineChars="200" w:firstLine="480"/>
      </w:pPr>
      <w:r>
        <w:rPr>
          <w:rFonts w:hint="eastAsia"/>
        </w:rPr>
        <w:t>系统测试顾名思义是测试现有的系统是否已经实现了需求规划的功能，页面布局是否与最初始的视觉设计的一致，性能方面是否达标</w:t>
      </w:r>
      <w:r w:rsidR="00776E9B">
        <w:rPr>
          <w:rFonts w:hint="eastAsia"/>
        </w:rPr>
        <w:t>，在正式的真实环境下是否能按照预想的正常运行，</w:t>
      </w:r>
      <w:r w:rsidR="002D0988">
        <w:rPr>
          <w:rFonts w:hint="eastAsia"/>
        </w:rPr>
        <w:t>本系统采用的是白盒测试、黑盒测试、安全性测试来完成整体的测试。白盒测试即用代码来测试系统功能的实现，通俗地讲就是把系统透明化，运用白盒测试测试系统在运行过程中</w:t>
      </w:r>
      <w:r w:rsidR="000F24A7">
        <w:rPr>
          <w:rFonts w:hint="eastAsia"/>
        </w:rPr>
        <w:t>可能会发生的问题。对每个部分都需要进行测试，最后需要对系统进行整合进行整体测试。</w:t>
      </w:r>
      <w:r w:rsidR="00F872B6">
        <w:rPr>
          <w:rFonts w:hint="eastAsia"/>
        </w:rPr>
        <w:t>而黑盒测试则是不需要代码，</w:t>
      </w:r>
      <w:r w:rsidR="00DB735A">
        <w:rPr>
          <w:rFonts w:hint="eastAsia"/>
        </w:rPr>
        <w:t>就像将</w:t>
      </w:r>
      <w:r w:rsidR="00F872B6">
        <w:rPr>
          <w:rFonts w:hint="eastAsia"/>
        </w:rPr>
        <w:t>系统放进黑盒子里面，只关注结果，需要实际去点击每一个功能，看是否会有异常。安全性测试即是对系统的安全性进行测试，包括是否会对用户信息有加密处理。</w:t>
      </w:r>
    </w:p>
    <w:p w:rsidR="002D0988" w:rsidRDefault="00F872B6" w:rsidP="001A7CA8">
      <w:pPr>
        <w:ind w:firstLineChars="200" w:firstLine="480"/>
      </w:pPr>
      <w:r>
        <w:rPr>
          <w:rFonts w:hint="eastAsia"/>
        </w:rPr>
        <w:t>具体</w:t>
      </w:r>
      <w:r w:rsidR="002D0988">
        <w:rPr>
          <w:rFonts w:hint="eastAsia"/>
        </w:rPr>
        <w:t>黑盒测试如下所示：</w:t>
      </w:r>
    </w:p>
    <w:p w:rsidR="00F872B6" w:rsidRDefault="00F872B6" w:rsidP="00F872B6">
      <w:pPr>
        <w:pStyle w:val="af"/>
        <w:numPr>
          <w:ilvl w:val="0"/>
          <w:numId w:val="46"/>
        </w:numPr>
        <w:ind w:left="0" w:firstLine="480"/>
      </w:pPr>
      <w:r>
        <w:rPr>
          <w:rFonts w:hint="eastAsia"/>
        </w:rPr>
        <w:t>登录：测试密码错误时提示是否友好；是否可以拦截用户的操作；登录页面是否符合设计；登陆成功后是否拥有对应的权限；登录成功后是否将用户信息展示在系统的右上角；密码框是否采用的加密框；密码所支持的格式等。</w:t>
      </w:r>
    </w:p>
    <w:p w:rsidR="00F872B6" w:rsidRDefault="00F872B6" w:rsidP="00F872B6">
      <w:pPr>
        <w:pStyle w:val="af"/>
        <w:numPr>
          <w:ilvl w:val="0"/>
          <w:numId w:val="46"/>
        </w:numPr>
        <w:ind w:left="0" w:firstLine="480"/>
      </w:pPr>
      <w:r>
        <w:rPr>
          <w:rFonts w:hint="eastAsia"/>
        </w:rPr>
        <w:t>修改密码：测试</w:t>
      </w:r>
      <w:r w:rsidR="00DB735A">
        <w:rPr>
          <w:rFonts w:hint="eastAsia"/>
        </w:rPr>
        <w:t>是否</w:t>
      </w:r>
      <w:r>
        <w:rPr>
          <w:rFonts w:hint="eastAsia"/>
        </w:rPr>
        <w:t>校验是否存在该用户</w:t>
      </w:r>
      <w:r w:rsidR="00DB735A">
        <w:rPr>
          <w:rFonts w:hint="eastAsia"/>
        </w:rPr>
        <w:t>；测试是否有再次确认的输入框；测试页面的易用性，是否与主系统页面风格一致；前后台交互过程中，对用户的信息是否加密；修改之后是否回到登录页面；修改密码是否成功。</w:t>
      </w:r>
    </w:p>
    <w:p w:rsidR="00DB735A" w:rsidRDefault="00DB735A" w:rsidP="00F872B6">
      <w:pPr>
        <w:pStyle w:val="af"/>
        <w:numPr>
          <w:ilvl w:val="0"/>
          <w:numId w:val="46"/>
        </w:numPr>
        <w:ind w:left="0" w:firstLine="480"/>
      </w:pPr>
      <w:r>
        <w:rPr>
          <w:rFonts w:hint="eastAsia"/>
        </w:rPr>
        <w:t>注销：按钮是否生效；能否回到登录页面；再次登录能否正常；切换登录人是否可以正常赋予权限。</w:t>
      </w:r>
    </w:p>
    <w:p w:rsidR="00776E9B" w:rsidRDefault="00DB735A" w:rsidP="00B201C3">
      <w:pPr>
        <w:pStyle w:val="af"/>
        <w:numPr>
          <w:ilvl w:val="0"/>
          <w:numId w:val="46"/>
        </w:numPr>
        <w:ind w:left="0" w:firstLine="480"/>
      </w:pPr>
      <w:r>
        <w:rPr>
          <w:rFonts w:hint="eastAsia"/>
        </w:rPr>
        <w:t>功能模块：主页面展示风格是否一致；页面布局、色彩、字体大小是否合理；点击功能是否有明显的报错；展示数据是否可以正常展示；删除某个记录对应数据库是否是删除的某条记录；添加记录时文本框的最值前框是否合理；模糊查询是否准确；左侧导航栏是否可以正常切换，右侧是否可以正常展示对应模块内容；</w:t>
      </w:r>
      <w:r w:rsidR="00B201C3">
        <w:rPr>
          <w:rFonts w:hint="eastAsia"/>
        </w:rPr>
        <w:t>统计页面是否动态展示当前年份的收入情况；添加消费记录时总金额显示是否根据是否会员联动；总金额是否根据选择的项目不同自动增加减；对应会员的积分、账户余额、库存是否有对应的修改。</w:t>
      </w:r>
    </w:p>
    <w:p w:rsidR="0034687A" w:rsidRDefault="0034687A" w:rsidP="0034687A">
      <w:pPr>
        <w:pStyle w:val="af"/>
        <w:ind w:left="480" w:firstLineChars="0" w:firstLine="0"/>
      </w:pPr>
      <w:r>
        <w:rPr>
          <w:rFonts w:hint="eastAsia"/>
        </w:rPr>
        <w:t>安全性测试包括：</w:t>
      </w:r>
    </w:p>
    <w:p w:rsidR="0034687A" w:rsidRDefault="0034687A" w:rsidP="0034687A">
      <w:pPr>
        <w:pStyle w:val="af"/>
        <w:ind w:firstLine="480"/>
      </w:pPr>
      <w:r>
        <w:rPr>
          <w:rFonts w:hint="eastAsia"/>
        </w:rPr>
        <w:t>检验是否对用户信息加密处理；密码框是否是不支持复制粘贴的；用户信息在储存的过程中是否安全；在未登陆的情况下，直接访问系统主页面是否可以拦截，并返回到登录页面；对</w:t>
      </w:r>
      <w:r w:rsidR="007E3F57">
        <w:rPr>
          <w:rFonts w:hint="eastAsia"/>
        </w:rPr>
        <w:t>爆破</w:t>
      </w:r>
      <w:r>
        <w:rPr>
          <w:rFonts w:hint="eastAsia"/>
        </w:rPr>
        <w:t>破解系统是否做了对应处理。</w:t>
      </w:r>
    </w:p>
    <w:p w:rsidR="00D0540A" w:rsidRDefault="00F77308" w:rsidP="001A7CA8">
      <w:pPr>
        <w:ind w:firstLineChars="200" w:firstLine="480"/>
      </w:pPr>
      <w:r>
        <w:rPr>
          <w:rFonts w:hint="eastAsia"/>
        </w:rPr>
        <w:t xml:space="preserve">                                                                                 </w:t>
      </w:r>
    </w:p>
    <w:p w:rsidR="00D0540A" w:rsidRDefault="00941F0F">
      <w:pPr>
        <w:pStyle w:val="2"/>
        <w:spacing w:before="120"/>
      </w:pPr>
      <w:bookmarkStart w:id="137" w:name="_Toc8820906"/>
      <w:bookmarkStart w:id="138" w:name="_Toc39189048"/>
      <w:r>
        <w:rPr>
          <w:rFonts w:hint="eastAsia"/>
        </w:rPr>
        <w:lastRenderedPageBreak/>
        <w:t>6.2  测试</w:t>
      </w:r>
      <w:bookmarkEnd w:id="137"/>
      <w:r>
        <w:rPr>
          <w:rFonts w:hint="eastAsia"/>
        </w:rPr>
        <w:t>发现的问题与改进</w:t>
      </w:r>
      <w:bookmarkEnd w:id="138"/>
    </w:p>
    <w:p w:rsidR="007E3F57" w:rsidRDefault="007E3F57" w:rsidP="007E3F57">
      <w:pPr>
        <w:ind w:firstLineChars="200" w:firstLine="480"/>
      </w:pPr>
      <w:r>
        <w:t>经过全方面的测试主要发现以下问题</w:t>
      </w:r>
      <w:r>
        <w:rPr>
          <w:rFonts w:hint="eastAsia"/>
        </w:rPr>
        <w:t>：</w:t>
      </w:r>
    </w:p>
    <w:p w:rsidR="007E3F57" w:rsidRDefault="007E3F57" w:rsidP="007E3F57">
      <w:pPr>
        <w:pStyle w:val="af"/>
        <w:numPr>
          <w:ilvl w:val="0"/>
          <w:numId w:val="47"/>
        </w:numPr>
        <w:ind w:left="0" w:firstLine="480"/>
      </w:pPr>
      <w:r>
        <w:t>登录页面验证码样式与整体不符</w:t>
      </w:r>
      <w:r>
        <w:rPr>
          <w:rFonts w:hint="eastAsia"/>
        </w:rPr>
        <w:t>，</w:t>
      </w:r>
      <w:r>
        <w:t>需要与整体对齐</w:t>
      </w:r>
      <w:r>
        <w:rPr>
          <w:rFonts w:hint="eastAsia"/>
        </w:rPr>
        <w:t>。</w:t>
      </w:r>
      <w:r w:rsidR="000A75F9">
        <w:rPr>
          <w:rFonts w:hint="eastAsia"/>
        </w:rPr>
        <w:t>并且页面尺寸需要调整，避免出现滚动条。</w:t>
      </w:r>
      <w:r>
        <w:t>如图</w:t>
      </w:r>
      <w:r>
        <w:rPr>
          <w:rFonts w:hint="eastAsia"/>
        </w:rPr>
        <w:t>6.1</w:t>
      </w:r>
      <w:r>
        <w:rPr>
          <w:rFonts w:hint="eastAsia"/>
        </w:rPr>
        <w:t>所示：</w:t>
      </w:r>
    </w:p>
    <w:p w:rsidR="007E3F57" w:rsidRDefault="007E3F57" w:rsidP="000A75F9">
      <w:pPr>
        <w:pStyle w:val="af"/>
        <w:ind w:firstLineChars="0" w:firstLine="0"/>
      </w:pPr>
    </w:p>
    <w:p w:rsidR="007E3F57" w:rsidRDefault="000A75F9" w:rsidP="000A75F9">
      <w:pPr>
        <w:ind w:firstLineChars="50" w:firstLine="120"/>
      </w:pPr>
      <w:r>
        <w:rPr>
          <w:noProof/>
        </w:rPr>
        <w:drawing>
          <wp:inline distT="0" distB="0" distL="0" distR="0">
            <wp:extent cx="5573443" cy="2933395"/>
            <wp:effectExtent l="19050" t="0" r="8207"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579745" cy="2936712"/>
                    </a:xfrm>
                    <a:prstGeom prst="rect">
                      <a:avLst/>
                    </a:prstGeom>
                    <a:noFill/>
                    <a:ln w="9525">
                      <a:noFill/>
                      <a:miter lim="800000"/>
                      <a:headEnd/>
                      <a:tailEnd/>
                    </a:ln>
                  </pic:spPr>
                </pic:pic>
              </a:graphicData>
            </a:graphic>
          </wp:inline>
        </w:drawing>
      </w:r>
    </w:p>
    <w:p w:rsidR="000A75F9" w:rsidRDefault="000A75F9" w:rsidP="000A75F9">
      <w:pPr>
        <w:ind w:firstLineChars="50" w:firstLine="120"/>
      </w:pPr>
    </w:p>
    <w:p w:rsidR="000A75F9" w:rsidRDefault="000A75F9" w:rsidP="000A75F9">
      <w:pPr>
        <w:ind w:firstLineChars="50" w:firstLine="105"/>
        <w:jc w:val="center"/>
        <w:rPr>
          <w:rFonts w:asciiTheme="minorEastAsia" w:eastAsiaTheme="minorEastAsia" w:hAnsiTheme="minorEastAsia"/>
          <w:sz w:val="21"/>
          <w:szCs w:val="21"/>
        </w:rPr>
      </w:pPr>
      <w:r w:rsidRPr="000A75F9">
        <w:rPr>
          <w:rFonts w:asciiTheme="minorEastAsia" w:eastAsiaTheme="minorEastAsia" w:hAnsiTheme="minorEastAsia" w:hint="eastAsia"/>
          <w:sz w:val="21"/>
          <w:szCs w:val="21"/>
        </w:rPr>
        <w:t>图6.1 登录页缺陷</w:t>
      </w:r>
    </w:p>
    <w:p w:rsidR="000A75F9" w:rsidRDefault="000A75F9" w:rsidP="000A75F9">
      <w:pPr>
        <w:ind w:firstLineChars="50" w:firstLine="105"/>
        <w:jc w:val="center"/>
        <w:rPr>
          <w:rFonts w:asciiTheme="minorEastAsia" w:eastAsiaTheme="minorEastAsia" w:hAnsiTheme="minorEastAsia"/>
          <w:sz w:val="21"/>
          <w:szCs w:val="21"/>
        </w:rPr>
      </w:pPr>
    </w:p>
    <w:p w:rsidR="000A75F9" w:rsidRDefault="000A75F9" w:rsidP="00960A96">
      <w:pPr>
        <w:pStyle w:val="af"/>
        <w:numPr>
          <w:ilvl w:val="0"/>
          <w:numId w:val="47"/>
        </w:numPr>
        <w:ind w:firstLineChars="0"/>
      </w:pPr>
      <w:r w:rsidRPr="000A75F9">
        <w:rPr>
          <w:rFonts w:hint="eastAsia"/>
        </w:rPr>
        <w:t>统计页面数据分割失误，</w:t>
      </w:r>
      <w:r w:rsidRPr="000A75F9">
        <w:rPr>
          <w:rFonts w:hint="eastAsia"/>
        </w:rPr>
        <w:t>Y</w:t>
      </w:r>
      <w:r w:rsidRPr="000A75F9">
        <w:rPr>
          <w:rFonts w:hint="eastAsia"/>
        </w:rPr>
        <w:t>轴数据展示不全。如图</w:t>
      </w:r>
      <w:r w:rsidRPr="000A75F9">
        <w:rPr>
          <w:rFonts w:hint="eastAsia"/>
        </w:rPr>
        <w:t>6.2</w:t>
      </w:r>
      <w:r w:rsidRPr="000A75F9">
        <w:rPr>
          <w:rFonts w:hint="eastAsia"/>
        </w:rPr>
        <w:t>所示：</w:t>
      </w:r>
    </w:p>
    <w:p w:rsidR="000A75F9" w:rsidRPr="000A75F9" w:rsidRDefault="000A75F9" w:rsidP="000A75F9">
      <w:pPr>
        <w:pStyle w:val="af"/>
        <w:ind w:left="987" w:firstLineChars="0" w:firstLine="0"/>
        <w:jc w:val="left"/>
      </w:pPr>
    </w:p>
    <w:p w:rsidR="000A75F9" w:rsidRDefault="000A75F9" w:rsidP="000A75F9">
      <w:pPr>
        <w:ind w:firstLineChars="50" w:firstLine="105"/>
        <w:jc w:val="left"/>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5576499" cy="2465222"/>
            <wp:effectExtent l="19050" t="0" r="5151"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579745" cy="2466657"/>
                    </a:xfrm>
                    <a:prstGeom prst="rect">
                      <a:avLst/>
                    </a:prstGeom>
                    <a:noFill/>
                    <a:ln w="9525">
                      <a:noFill/>
                      <a:miter lim="800000"/>
                      <a:headEnd/>
                      <a:tailEnd/>
                    </a:ln>
                  </pic:spPr>
                </pic:pic>
              </a:graphicData>
            </a:graphic>
          </wp:inline>
        </w:drawing>
      </w:r>
    </w:p>
    <w:p w:rsidR="000A75F9" w:rsidRDefault="000A75F9" w:rsidP="000A75F9">
      <w:pPr>
        <w:ind w:firstLineChars="50" w:firstLine="105"/>
        <w:jc w:val="left"/>
        <w:rPr>
          <w:rFonts w:asciiTheme="minorEastAsia" w:eastAsiaTheme="minorEastAsia" w:hAnsiTheme="minorEastAsia"/>
          <w:sz w:val="21"/>
          <w:szCs w:val="21"/>
        </w:rPr>
      </w:pPr>
    </w:p>
    <w:p w:rsidR="000A75F9" w:rsidRDefault="000A75F9" w:rsidP="000A75F9">
      <w:pPr>
        <w:ind w:firstLineChars="50" w:firstLine="105"/>
        <w:jc w:val="center"/>
        <w:rPr>
          <w:rFonts w:asciiTheme="minorEastAsia" w:eastAsiaTheme="minorEastAsia" w:hAnsiTheme="minorEastAsia"/>
          <w:sz w:val="21"/>
          <w:szCs w:val="21"/>
        </w:rPr>
      </w:pPr>
      <w:r w:rsidRPr="000A75F9">
        <w:rPr>
          <w:rFonts w:asciiTheme="minorEastAsia" w:eastAsiaTheme="minorEastAsia" w:hAnsiTheme="minorEastAsia" w:hint="eastAsia"/>
          <w:sz w:val="21"/>
          <w:szCs w:val="21"/>
        </w:rPr>
        <w:t>图6.</w:t>
      </w:r>
      <w:r>
        <w:rPr>
          <w:rFonts w:asciiTheme="minorEastAsia" w:eastAsiaTheme="minorEastAsia" w:hAnsiTheme="minorEastAsia" w:hint="eastAsia"/>
          <w:sz w:val="21"/>
          <w:szCs w:val="21"/>
        </w:rPr>
        <w:t>2</w:t>
      </w:r>
      <w:r w:rsidRPr="000A75F9">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统计页</w:t>
      </w:r>
      <w:r w:rsidRPr="000A75F9">
        <w:rPr>
          <w:rFonts w:asciiTheme="minorEastAsia" w:eastAsiaTheme="minorEastAsia" w:hAnsiTheme="minorEastAsia" w:hint="eastAsia"/>
          <w:sz w:val="21"/>
          <w:szCs w:val="21"/>
        </w:rPr>
        <w:t>缺陷</w:t>
      </w:r>
    </w:p>
    <w:p w:rsidR="000A75F9" w:rsidRPr="00960A96" w:rsidRDefault="000A75F9" w:rsidP="00960A96">
      <w:pPr>
        <w:pStyle w:val="af"/>
        <w:numPr>
          <w:ilvl w:val="0"/>
          <w:numId w:val="47"/>
        </w:numPr>
        <w:ind w:left="0" w:firstLine="480"/>
        <w:rPr>
          <w:rFonts w:asciiTheme="minorEastAsia" w:eastAsiaTheme="minorEastAsia" w:hAnsiTheme="minorEastAsia"/>
        </w:rPr>
      </w:pPr>
      <w:r w:rsidRPr="00960A96">
        <w:rPr>
          <w:rFonts w:asciiTheme="minorEastAsia" w:eastAsiaTheme="minorEastAsia" w:hAnsiTheme="minorEastAsia"/>
        </w:rPr>
        <w:lastRenderedPageBreak/>
        <w:t>在添加消费记录时</w:t>
      </w:r>
      <w:r w:rsidRPr="00960A96">
        <w:rPr>
          <w:rFonts w:asciiTheme="minorEastAsia" w:eastAsiaTheme="minorEastAsia" w:hAnsiTheme="minorEastAsia" w:hint="eastAsia"/>
        </w:rPr>
        <w:t>，</w:t>
      </w:r>
      <w:r w:rsidRPr="00960A96">
        <w:rPr>
          <w:rFonts w:asciiTheme="minorEastAsia" w:eastAsiaTheme="minorEastAsia" w:hAnsiTheme="minorEastAsia"/>
        </w:rPr>
        <w:t>点击消费项目时正常</w:t>
      </w:r>
      <w:r w:rsidRPr="00960A96">
        <w:rPr>
          <w:rFonts w:asciiTheme="minorEastAsia" w:eastAsiaTheme="minorEastAsia" w:hAnsiTheme="minorEastAsia" w:hint="eastAsia"/>
        </w:rPr>
        <w:t>，</w:t>
      </w:r>
      <w:r w:rsidRPr="00960A96">
        <w:rPr>
          <w:rFonts w:asciiTheme="minorEastAsia" w:eastAsiaTheme="minorEastAsia" w:hAnsiTheme="minorEastAsia"/>
        </w:rPr>
        <w:t>但是点击理发师的时候</w:t>
      </w:r>
      <w:r w:rsidR="00960A96" w:rsidRPr="00960A96">
        <w:rPr>
          <w:rFonts w:asciiTheme="minorEastAsia" w:eastAsiaTheme="minorEastAsia" w:hAnsiTheme="minorEastAsia"/>
        </w:rPr>
        <w:t>再次点开下拉框时</w:t>
      </w:r>
      <w:r w:rsidR="00960A96" w:rsidRPr="00960A96">
        <w:rPr>
          <w:rFonts w:asciiTheme="minorEastAsia" w:eastAsiaTheme="minorEastAsia" w:hAnsiTheme="minorEastAsia" w:hint="eastAsia"/>
        </w:rPr>
        <w:t>，</w:t>
      </w:r>
      <w:r w:rsidR="00960A96" w:rsidRPr="00960A96">
        <w:rPr>
          <w:rFonts w:asciiTheme="minorEastAsia" w:eastAsiaTheme="minorEastAsia" w:hAnsiTheme="minorEastAsia"/>
        </w:rPr>
        <w:t>会出现默认全选状态</w:t>
      </w:r>
      <w:r w:rsidR="00960A96" w:rsidRPr="00960A96">
        <w:rPr>
          <w:rFonts w:asciiTheme="minorEastAsia" w:eastAsiaTheme="minorEastAsia" w:hAnsiTheme="minorEastAsia" w:hint="eastAsia"/>
        </w:rPr>
        <w:t>。</w:t>
      </w:r>
      <w:r w:rsidR="00960A96" w:rsidRPr="00960A96">
        <w:rPr>
          <w:rFonts w:asciiTheme="minorEastAsia" w:eastAsiaTheme="minorEastAsia" w:hAnsiTheme="minorEastAsia"/>
        </w:rPr>
        <w:t>预期结果只选中一个理发师</w:t>
      </w:r>
      <w:r w:rsidR="00960A96" w:rsidRPr="00960A96">
        <w:rPr>
          <w:rFonts w:asciiTheme="minorEastAsia" w:eastAsiaTheme="minorEastAsia" w:hAnsiTheme="minorEastAsia" w:hint="eastAsia"/>
        </w:rPr>
        <w:t>，</w:t>
      </w:r>
      <w:r w:rsidR="00960A96" w:rsidRPr="00960A96">
        <w:rPr>
          <w:rFonts w:asciiTheme="minorEastAsia" w:eastAsiaTheme="minorEastAsia" w:hAnsiTheme="minorEastAsia"/>
        </w:rPr>
        <w:t>一个理发师名字为蓝色样式</w:t>
      </w:r>
      <w:r w:rsidR="00960A96" w:rsidRPr="00960A96">
        <w:rPr>
          <w:rFonts w:asciiTheme="minorEastAsia" w:eastAsiaTheme="minorEastAsia" w:hAnsiTheme="minorEastAsia" w:hint="eastAsia"/>
        </w:rPr>
        <w:t>。</w:t>
      </w:r>
      <w:r w:rsidR="00960A96" w:rsidRPr="00960A96">
        <w:rPr>
          <w:rFonts w:asciiTheme="minorEastAsia" w:eastAsiaTheme="minorEastAsia" w:hAnsiTheme="minorEastAsia"/>
        </w:rPr>
        <w:t>如图</w:t>
      </w:r>
      <w:r w:rsidR="00960A96" w:rsidRPr="00960A96">
        <w:rPr>
          <w:rFonts w:asciiTheme="minorEastAsia" w:eastAsiaTheme="minorEastAsia" w:hAnsiTheme="minorEastAsia" w:hint="eastAsia"/>
        </w:rPr>
        <w:t>6.3所示：</w:t>
      </w:r>
    </w:p>
    <w:p w:rsidR="00960A96" w:rsidRDefault="00960A96" w:rsidP="00960A96">
      <w:pPr>
        <w:jc w:val="left"/>
        <w:rPr>
          <w:rFonts w:asciiTheme="minorEastAsia" w:eastAsiaTheme="minorEastAsia" w:hAnsiTheme="minorEastAsia"/>
          <w:sz w:val="21"/>
          <w:szCs w:val="21"/>
        </w:rPr>
      </w:pPr>
    </w:p>
    <w:p w:rsidR="00960A96" w:rsidRDefault="00960A96" w:rsidP="00960A96">
      <w:pPr>
        <w:jc w:val="left"/>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5579745" cy="2722838"/>
            <wp:effectExtent l="1905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960A96" w:rsidRDefault="00960A96" w:rsidP="00960A96">
      <w:pPr>
        <w:jc w:val="left"/>
        <w:rPr>
          <w:rFonts w:asciiTheme="minorEastAsia" w:eastAsiaTheme="minorEastAsia" w:hAnsiTheme="minorEastAsia"/>
          <w:sz w:val="21"/>
          <w:szCs w:val="21"/>
        </w:rPr>
      </w:pPr>
    </w:p>
    <w:p w:rsidR="00960A96" w:rsidRDefault="00960A96" w:rsidP="00960A9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图6.3 消费管理页面缺陷</w:t>
      </w:r>
    </w:p>
    <w:p w:rsidR="00960A96" w:rsidRDefault="00960A96" w:rsidP="00960A96">
      <w:pPr>
        <w:jc w:val="center"/>
        <w:rPr>
          <w:rFonts w:asciiTheme="minorEastAsia" w:eastAsiaTheme="minorEastAsia" w:hAnsiTheme="minorEastAsia"/>
          <w:sz w:val="21"/>
          <w:szCs w:val="21"/>
        </w:rPr>
      </w:pPr>
    </w:p>
    <w:p w:rsidR="00960A96" w:rsidRPr="00960A96" w:rsidRDefault="00960A96" w:rsidP="00960A96">
      <w:pPr>
        <w:pStyle w:val="af"/>
        <w:numPr>
          <w:ilvl w:val="0"/>
          <w:numId w:val="47"/>
        </w:numPr>
        <w:ind w:left="0" w:firstLine="480"/>
        <w:rPr>
          <w:rFonts w:asciiTheme="minorEastAsia" w:eastAsiaTheme="minorEastAsia" w:hAnsiTheme="minorEastAsia"/>
        </w:rPr>
      </w:pPr>
      <w:r w:rsidRPr="00960A96">
        <w:rPr>
          <w:rFonts w:asciiTheme="minorEastAsia" w:eastAsiaTheme="minorEastAsia" w:hAnsiTheme="minorEastAsia" w:hint="eastAsia"/>
        </w:rPr>
        <w:t>库存管理页面，点击头部筛选进行模糊查询时方法不生效。如图6.4所示：</w:t>
      </w:r>
    </w:p>
    <w:p w:rsidR="00960A96" w:rsidRDefault="00960A96" w:rsidP="00960A96">
      <w:pPr>
        <w:rPr>
          <w:rFonts w:asciiTheme="minorEastAsia" w:eastAsiaTheme="minorEastAsia" w:hAnsiTheme="minorEastAsia"/>
          <w:sz w:val="21"/>
          <w:szCs w:val="21"/>
        </w:rPr>
      </w:pPr>
    </w:p>
    <w:p w:rsidR="00960A96" w:rsidRDefault="00960A96" w:rsidP="00960A96">
      <w:pPr>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5579745" cy="2722838"/>
            <wp:effectExtent l="1905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579745" cy="2722838"/>
                    </a:xfrm>
                    <a:prstGeom prst="rect">
                      <a:avLst/>
                    </a:prstGeom>
                    <a:noFill/>
                    <a:ln w="9525">
                      <a:noFill/>
                      <a:miter lim="800000"/>
                      <a:headEnd/>
                      <a:tailEnd/>
                    </a:ln>
                  </pic:spPr>
                </pic:pic>
              </a:graphicData>
            </a:graphic>
          </wp:inline>
        </w:drawing>
      </w:r>
    </w:p>
    <w:p w:rsidR="00960A96" w:rsidRDefault="00960A96" w:rsidP="00960A96">
      <w:pPr>
        <w:rPr>
          <w:rFonts w:asciiTheme="minorEastAsia" w:eastAsiaTheme="minorEastAsia" w:hAnsiTheme="minorEastAsia"/>
          <w:sz w:val="21"/>
          <w:szCs w:val="21"/>
        </w:rPr>
      </w:pPr>
    </w:p>
    <w:p w:rsidR="00960A96" w:rsidRDefault="00960A96" w:rsidP="00960A96">
      <w:pPr>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图6.4 库存管理页面缺陷</w:t>
      </w:r>
    </w:p>
    <w:p w:rsidR="00C43E86" w:rsidRDefault="00960A96" w:rsidP="00960A96">
      <w:pPr>
        <w:ind w:firstLineChars="200" w:firstLine="480"/>
        <w:rPr>
          <w:rFonts w:asciiTheme="minorEastAsia" w:eastAsiaTheme="minorEastAsia" w:hAnsiTheme="minorEastAsia"/>
        </w:rPr>
      </w:pPr>
      <w:r w:rsidRPr="00960A96">
        <w:rPr>
          <w:rFonts w:asciiTheme="minorEastAsia" w:eastAsiaTheme="minorEastAsia" w:hAnsiTheme="minorEastAsia" w:hint="eastAsia"/>
        </w:rPr>
        <w:lastRenderedPageBreak/>
        <w:t>经过全面的测试</w:t>
      </w:r>
      <w:r>
        <w:rPr>
          <w:rFonts w:asciiTheme="minorEastAsia" w:eastAsiaTheme="minorEastAsia" w:hAnsiTheme="minorEastAsia" w:hint="eastAsia"/>
        </w:rPr>
        <w:t>未发现致命性错误，功能未实现等。修改之后针对问题点进行复测，之后准备发布包与相关脚本以及实施文档，准备一套接近客户环境的服务器，按照实施文档将程序部署到服务器上，</w:t>
      </w:r>
      <w:r w:rsidR="00C43E86">
        <w:rPr>
          <w:rFonts w:asciiTheme="minorEastAsia" w:eastAsiaTheme="minorEastAsia" w:hAnsiTheme="minorEastAsia" w:hint="eastAsia"/>
        </w:rPr>
        <w:t>完成整个项目的搭建从无到有的过程，之后将全部测试流程重新执行一遍，查看是否发现问题。存在问题则进行迭代修改，最后将所有问题暴露之后并且修改好之后，进行最后一次收敛测试。</w:t>
      </w:r>
    </w:p>
    <w:p w:rsidR="00960A96" w:rsidRPr="00960A96" w:rsidRDefault="00C43E86" w:rsidP="00960A96">
      <w:pPr>
        <w:ind w:firstLineChars="200" w:firstLine="480"/>
        <w:rPr>
          <w:rFonts w:asciiTheme="minorEastAsia" w:eastAsiaTheme="minorEastAsia" w:hAnsiTheme="minorEastAsia"/>
        </w:rPr>
      </w:pPr>
      <w:r>
        <w:rPr>
          <w:rFonts w:asciiTheme="minorEastAsia" w:eastAsiaTheme="minorEastAsia" w:hAnsiTheme="minorEastAsia" w:hint="eastAsia"/>
        </w:rPr>
        <w:t>本系统整个流程已完成，收敛测试时并未发现其他问题。</w:t>
      </w:r>
    </w:p>
    <w:p w:rsidR="00D0540A" w:rsidRDefault="00941F0F">
      <w:pPr>
        <w:pStyle w:val="1"/>
        <w:ind w:firstLine="600"/>
        <w:jc w:val="center"/>
      </w:pPr>
      <w:r>
        <w:br w:type="page"/>
      </w:r>
      <w:bookmarkStart w:id="139" w:name="_Toc39189049"/>
      <w:r>
        <w:rPr>
          <w:rFonts w:hint="eastAsia"/>
        </w:rPr>
        <w:lastRenderedPageBreak/>
        <w:t>结    论</w:t>
      </w:r>
      <w:bookmarkEnd w:id="139"/>
    </w:p>
    <w:p w:rsidR="00D0540A" w:rsidRDefault="00FC6A41">
      <w:pPr>
        <w:ind w:firstLineChars="200" w:firstLine="480"/>
      </w:pPr>
      <w:r>
        <w:rPr>
          <w:rFonts w:hint="eastAsia"/>
        </w:rPr>
        <w:t>本系统的选题来源于高速发展的网络</w:t>
      </w:r>
      <w:r w:rsidR="00941F0F">
        <w:rPr>
          <w:rFonts w:hint="eastAsia"/>
        </w:rPr>
        <w:t>时代，针对于线上理发店的管理进行了系统的研究。</w:t>
      </w:r>
      <w:r>
        <w:rPr>
          <w:rFonts w:hint="eastAsia"/>
        </w:rPr>
        <w:t>就目前美发行业的压力进行了论述，采用当今流行的技术实现了轻量级的美发管理系统。减轻了理发店店员在每天疲惫的工作后的收银压力，使他们仅用很短的时间就可以实现订单的添加，提高收银效率，简洁大方的画面也可以给店员美好心情做一个铺垫；同时店长在管理店铺时省去很多的统计时间，可以在页面直观的看到近一段时间以来店铺收益情况以及店员的业绩，从而实现真正的网络化、便捷化。</w:t>
      </w:r>
    </w:p>
    <w:p w:rsidR="00FC6A41" w:rsidRDefault="00FC6A41">
      <w:pPr>
        <w:ind w:firstLineChars="200" w:firstLine="480"/>
      </w:pPr>
      <w:r>
        <w:t>在视觉方面</w:t>
      </w:r>
      <w:r>
        <w:rPr>
          <w:rFonts w:hint="eastAsia"/>
        </w:rPr>
        <w:t>，</w:t>
      </w:r>
      <w:r>
        <w:t>设计</w:t>
      </w:r>
      <w:r w:rsidR="007E3F57">
        <w:t>简洁</w:t>
      </w:r>
      <w:r w:rsidR="007E3F57">
        <w:rPr>
          <w:rFonts w:hint="eastAsia"/>
        </w:rPr>
        <w:t>，主要的信息突出，有重点的前提下也不失简洁的风格，用户更容易接受。</w:t>
      </w:r>
    </w:p>
    <w:p w:rsidR="007E3F57" w:rsidRDefault="007E3F57">
      <w:pPr>
        <w:ind w:firstLineChars="200" w:firstLine="480"/>
      </w:pPr>
      <w:r>
        <w:rPr>
          <w:rFonts w:hint="eastAsia"/>
        </w:rPr>
        <w:t>在功能实现方面，不仅仅满足于店员，更满足店长的统计需求。并且操作简单。</w:t>
      </w:r>
    </w:p>
    <w:p w:rsidR="007E3F57" w:rsidRDefault="007E3F57">
      <w:pPr>
        <w:ind w:firstLineChars="200" w:firstLine="480"/>
      </w:pPr>
      <w:r>
        <w:rPr>
          <w:rFonts w:hint="eastAsia"/>
        </w:rPr>
        <w:t>总体来说，本系统达到了预期效果，实现了高效工作。其次，本系统作为第一版本，后续版本可能会添加预约管理功能，真正实现客户店员店长三</w:t>
      </w:r>
      <w:del w:id="140" w:author="yyl" w:date="2020-05-01T17:12:00Z">
        <w:r w:rsidDel="00CD0303">
          <w:rPr>
            <w:rFonts w:hint="eastAsia"/>
          </w:rPr>
          <w:delText>个</w:delText>
        </w:r>
      </w:del>
      <w:ins w:id="141" w:author="yyl" w:date="2020-05-01T17:12:00Z">
        <w:r w:rsidR="00CD0303">
          <w:rPr>
            <w:rFonts w:hint="eastAsia"/>
          </w:rPr>
          <w:t>位</w:t>
        </w:r>
      </w:ins>
      <w:r>
        <w:rPr>
          <w:rFonts w:hint="eastAsia"/>
        </w:rPr>
        <w:t>一体化，更具体的解决预约问题。</w:t>
      </w:r>
    </w:p>
    <w:p w:rsidR="00D0540A" w:rsidRPr="00CD0303" w:rsidRDefault="00D0540A" w:rsidP="00FC6A41"/>
    <w:p w:rsidR="00914D9F" w:rsidRDefault="00941F0F" w:rsidP="00FB6A1B">
      <w:pPr>
        <w:pStyle w:val="1"/>
        <w:spacing w:afterLines="100" w:after="240"/>
        <w:ind w:firstLine="601"/>
        <w:jc w:val="center"/>
      </w:pPr>
      <w:r>
        <w:br w:type="page"/>
      </w:r>
      <w:bookmarkStart w:id="142" w:name="_Toc216894849"/>
      <w:bookmarkStart w:id="143" w:name="_Toc309644445"/>
      <w:bookmarkStart w:id="144" w:name="_Toc39189050"/>
      <w:commentRangeStart w:id="145"/>
      <w:r w:rsidR="00633543" w:rsidRPr="00654BE3">
        <w:rPr>
          <w:rFonts w:hint="eastAsia"/>
        </w:rPr>
        <w:lastRenderedPageBreak/>
        <w:t>参 考 文 献</w:t>
      </w:r>
      <w:bookmarkEnd w:id="142"/>
      <w:bookmarkEnd w:id="143"/>
      <w:bookmarkEnd w:id="144"/>
      <w:commentRangeEnd w:id="145"/>
      <w:r w:rsidR="006864DB">
        <w:rPr>
          <w:rStyle w:val="af0"/>
          <w:rFonts w:ascii="Times New Roman" w:eastAsia="宋体"/>
          <w:bCs w:val="0"/>
          <w:kern w:val="0"/>
        </w:rPr>
        <w:commentReference w:id="145"/>
      </w:r>
    </w:p>
    <w:p w:rsidR="00914D9F" w:rsidRDefault="00914D9F" w:rsidP="00914D9F">
      <w:pPr>
        <w:pStyle w:val="ae"/>
        <w:numPr>
          <w:ilvl w:val="0"/>
          <w:numId w:val="18"/>
        </w:numPr>
        <w:ind w:leftChars="174" w:left="846" w:hangingChars="204" w:hanging="428"/>
        <w:rPr>
          <w:rFonts w:cs="Times New Roman"/>
          <w:kern w:val="0"/>
        </w:rPr>
      </w:pPr>
      <w:r w:rsidRPr="00B47753">
        <w:rPr>
          <w:rFonts w:cs="Times New Roman"/>
          <w:kern w:val="0"/>
        </w:rPr>
        <w:t>袁绪峰</w:t>
      </w:r>
      <w:r>
        <w:rPr>
          <w:rFonts w:cs="Times New Roman"/>
          <w:kern w:val="0"/>
        </w:rPr>
        <w:t>.</w:t>
      </w:r>
      <w:r w:rsidRPr="00B47753">
        <w:rPr>
          <w:rFonts w:cs="Times New Roman"/>
          <w:kern w:val="0"/>
        </w:rPr>
        <w:t>基于Spring框架的AOP编程</w:t>
      </w:r>
      <w:r>
        <w:rPr>
          <w:rFonts w:cs="Times New Roman"/>
          <w:kern w:val="0"/>
        </w:rPr>
        <w:t>[J].</w:t>
      </w:r>
      <w:r w:rsidRPr="00B47753">
        <w:rPr>
          <w:rFonts w:cs="Times New Roman"/>
          <w:kern w:val="0"/>
        </w:rPr>
        <w:t>计算机与现代化</w:t>
      </w:r>
      <w:r>
        <w:rPr>
          <w:rFonts w:cs="Times New Roman"/>
          <w:kern w:val="0"/>
        </w:rPr>
        <w:t>,</w:t>
      </w:r>
      <w:r w:rsidRPr="00B47753">
        <w:rPr>
          <w:rFonts w:cs="Times New Roman"/>
          <w:kern w:val="0"/>
        </w:rPr>
        <w:t>2006(1):118-120.</w:t>
      </w:r>
    </w:p>
    <w:p w:rsidR="00914D9F" w:rsidRDefault="00914D9F" w:rsidP="00914D9F">
      <w:pPr>
        <w:pStyle w:val="ae"/>
        <w:numPr>
          <w:ilvl w:val="0"/>
          <w:numId w:val="18"/>
        </w:numPr>
        <w:ind w:leftChars="174" w:left="846" w:hangingChars="204" w:hanging="428"/>
        <w:rPr>
          <w:rFonts w:cs="Times New Roman"/>
          <w:kern w:val="0"/>
        </w:rPr>
      </w:pPr>
      <w:r w:rsidRPr="00B47753">
        <w:rPr>
          <w:rFonts w:cs="Times New Roman" w:hint="eastAsia"/>
          <w:kern w:val="0"/>
        </w:rPr>
        <w:t>王永和</w:t>
      </w:r>
      <w:r>
        <w:rPr>
          <w:rFonts w:cs="Times New Roman" w:hint="eastAsia"/>
          <w:kern w:val="0"/>
        </w:rPr>
        <w:t>.</w:t>
      </w:r>
      <w:r w:rsidRPr="00B47753">
        <w:rPr>
          <w:rFonts w:cs="Times New Roman" w:hint="eastAsia"/>
          <w:kern w:val="0"/>
        </w:rPr>
        <w:t>张劲松</w:t>
      </w:r>
      <w:r>
        <w:rPr>
          <w:rFonts w:cs="Times New Roman" w:hint="eastAsia"/>
          <w:kern w:val="0"/>
        </w:rPr>
        <w:t>.</w:t>
      </w:r>
      <w:r w:rsidRPr="00B47753">
        <w:rPr>
          <w:rFonts w:cs="Times New Roman" w:hint="eastAsia"/>
          <w:kern w:val="0"/>
        </w:rPr>
        <w:t>邓安明</w:t>
      </w:r>
      <w:r>
        <w:rPr>
          <w:rFonts w:cs="Times New Roman" w:hint="eastAsia"/>
          <w:kern w:val="0"/>
        </w:rPr>
        <w:t xml:space="preserve">.et </w:t>
      </w:r>
      <w:proofErr w:type="spellStart"/>
      <w:r>
        <w:rPr>
          <w:rFonts w:cs="Times New Roman" w:hint="eastAsia"/>
          <w:kern w:val="0"/>
        </w:rPr>
        <w:t>al.</w:t>
      </w:r>
      <w:r w:rsidRPr="00B47753">
        <w:rPr>
          <w:rFonts w:cs="Times New Roman" w:hint="eastAsia"/>
          <w:kern w:val="0"/>
        </w:rPr>
        <w:t>Spring</w:t>
      </w:r>
      <w:proofErr w:type="spellEnd"/>
      <w:r w:rsidRPr="00B47753">
        <w:rPr>
          <w:rFonts w:cs="Times New Roman" w:hint="eastAsia"/>
          <w:kern w:val="0"/>
        </w:rPr>
        <w:t xml:space="preserve"> Boot研究和应用</w:t>
      </w:r>
      <w:r>
        <w:rPr>
          <w:rFonts w:cs="Times New Roman" w:hint="eastAsia"/>
          <w:kern w:val="0"/>
        </w:rPr>
        <w:t>[J].</w:t>
      </w:r>
      <w:r w:rsidRPr="00B47753">
        <w:rPr>
          <w:rFonts w:cs="Times New Roman" w:hint="eastAsia"/>
          <w:kern w:val="0"/>
        </w:rPr>
        <w:t>信息通信</w:t>
      </w:r>
      <w:r>
        <w:rPr>
          <w:rFonts w:cs="Times New Roman" w:hint="eastAsia"/>
          <w:kern w:val="0"/>
        </w:rPr>
        <w:t>,</w:t>
      </w:r>
      <w:r w:rsidRPr="00B47753">
        <w:rPr>
          <w:rFonts w:cs="Times New Roman" w:hint="eastAsia"/>
          <w:kern w:val="0"/>
        </w:rPr>
        <w:t>2016(10):91-94.</w:t>
      </w:r>
    </w:p>
    <w:p w:rsidR="00914D9F" w:rsidRDefault="00914D9F" w:rsidP="00914D9F">
      <w:pPr>
        <w:pStyle w:val="ae"/>
        <w:numPr>
          <w:ilvl w:val="0"/>
          <w:numId w:val="18"/>
        </w:numPr>
        <w:ind w:leftChars="174" w:left="846" w:hangingChars="204" w:hanging="428"/>
        <w:rPr>
          <w:rFonts w:cs="Times New Roman"/>
          <w:kern w:val="0"/>
        </w:rPr>
      </w:pPr>
      <w:r w:rsidRPr="00B47753">
        <w:rPr>
          <w:rFonts w:cs="Times New Roman"/>
          <w:kern w:val="0"/>
        </w:rPr>
        <w:t>王鹏强. 基于</w:t>
      </w:r>
      <w:proofErr w:type="spellStart"/>
      <w:r w:rsidRPr="00B47753">
        <w:rPr>
          <w:rFonts w:cs="Times New Roman"/>
          <w:kern w:val="0"/>
        </w:rPr>
        <w:t>vue</w:t>
      </w:r>
      <w:proofErr w:type="spellEnd"/>
      <w:r w:rsidRPr="00B47753">
        <w:rPr>
          <w:rFonts w:cs="Times New Roman"/>
          <w:kern w:val="0"/>
        </w:rPr>
        <w:t>的MVVM框架的研究与分析[J]. 电脑知识与技术, 15(11):103-104+106.</w:t>
      </w:r>
    </w:p>
    <w:p w:rsidR="00914D9F" w:rsidRDefault="00914D9F" w:rsidP="00914D9F">
      <w:pPr>
        <w:pStyle w:val="ae"/>
        <w:numPr>
          <w:ilvl w:val="0"/>
          <w:numId w:val="18"/>
        </w:numPr>
        <w:ind w:leftChars="174" w:left="846" w:hangingChars="204" w:hanging="428"/>
        <w:rPr>
          <w:rFonts w:cs="Times New Roman"/>
          <w:kern w:val="0"/>
        </w:rPr>
      </w:pPr>
      <w:r w:rsidRPr="00B47753">
        <w:rPr>
          <w:rFonts w:cs="Times New Roman"/>
          <w:kern w:val="0"/>
        </w:rPr>
        <w:t>杨新艳</w:t>
      </w:r>
      <w:r>
        <w:rPr>
          <w:rFonts w:cs="Times New Roman" w:hint="eastAsia"/>
          <w:kern w:val="0"/>
        </w:rPr>
        <w:t>.</w:t>
      </w:r>
      <w:proofErr w:type="gramStart"/>
      <w:r w:rsidRPr="00B47753">
        <w:rPr>
          <w:rFonts w:cs="Times New Roman"/>
          <w:kern w:val="0"/>
        </w:rPr>
        <w:t>于伟涛</w:t>
      </w:r>
      <w:proofErr w:type="gramEnd"/>
      <w:r>
        <w:rPr>
          <w:rFonts w:cs="Times New Roman"/>
          <w:kern w:val="0"/>
        </w:rPr>
        <w:t>.</w:t>
      </w:r>
      <w:r w:rsidRPr="00B47753">
        <w:rPr>
          <w:rFonts w:cs="Times New Roman"/>
          <w:kern w:val="0"/>
        </w:rPr>
        <w:t>基于Maven的轻量级Java软件开发研究[J].科技传播</w:t>
      </w:r>
      <w:r>
        <w:rPr>
          <w:rFonts w:cs="Times New Roman"/>
          <w:kern w:val="0"/>
        </w:rPr>
        <w:t>,</w:t>
      </w:r>
      <w:r w:rsidRPr="00B47753">
        <w:rPr>
          <w:rFonts w:cs="Times New Roman"/>
          <w:kern w:val="0"/>
        </w:rPr>
        <w:t>007(17):134-135.</w:t>
      </w:r>
    </w:p>
    <w:p w:rsidR="00462922" w:rsidRPr="00462922" w:rsidRDefault="00462922" w:rsidP="00462922">
      <w:pPr>
        <w:pStyle w:val="ae"/>
        <w:numPr>
          <w:ilvl w:val="0"/>
          <w:numId w:val="18"/>
        </w:numPr>
        <w:ind w:leftChars="174" w:left="846" w:hangingChars="204" w:hanging="428"/>
        <w:rPr>
          <w:rFonts w:cs="Times New Roman"/>
          <w:kern w:val="0"/>
        </w:rPr>
      </w:pPr>
      <w:commentRangeStart w:id="146"/>
      <w:r w:rsidRPr="00462922">
        <w:rPr>
          <w:rFonts w:cs="Times New Roman" w:hint="eastAsia"/>
          <w:kern w:val="0"/>
        </w:rPr>
        <w:t>萨师煊.数据库系统概论（第四版），高等教育出版社.2016.5.</w:t>
      </w:r>
    </w:p>
    <w:p w:rsidR="00462922" w:rsidRPr="00462922" w:rsidRDefault="00462922" w:rsidP="00462922">
      <w:pPr>
        <w:pStyle w:val="ae"/>
        <w:numPr>
          <w:ilvl w:val="0"/>
          <w:numId w:val="18"/>
        </w:numPr>
        <w:ind w:leftChars="174" w:left="846" w:hangingChars="204" w:hanging="428"/>
        <w:rPr>
          <w:rFonts w:cs="Times New Roman"/>
          <w:kern w:val="0"/>
        </w:rPr>
      </w:pPr>
      <w:r w:rsidRPr="00462922">
        <w:rPr>
          <w:rFonts w:cs="Times New Roman" w:hint="eastAsia"/>
          <w:kern w:val="0"/>
        </w:rPr>
        <w:t>刘斌著.精通</w:t>
      </w:r>
      <w:r w:rsidRPr="00462922">
        <w:rPr>
          <w:rFonts w:cs="Times New Roman"/>
          <w:kern w:val="0"/>
        </w:rPr>
        <w:t>Web</w:t>
      </w:r>
      <w:r w:rsidRPr="00462922">
        <w:rPr>
          <w:rFonts w:cs="Times New Roman" w:hint="eastAsia"/>
          <w:kern w:val="0"/>
        </w:rPr>
        <w:t xml:space="preserve"> 整合开发.电子工业出版社.2015.5.</w:t>
      </w:r>
    </w:p>
    <w:p w:rsidR="00D0540A" w:rsidRPr="00462922" w:rsidRDefault="00462922" w:rsidP="00462922">
      <w:pPr>
        <w:pStyle w:val="ae"/>
        <w:numPr>
          <w:ilvl w:val="0"/>
          <w:numId w:val="18"/>
        </w:numPr>
        <w:ind w:leftChars="174" w:left="846" w:hangingChars="204" w:hanging="428"/>
        <w:rPr>
          <w:rFonts w:cs="Times New Roman"/>
          <w:kern w:val="0"/>
        </w:rPr>
      </w:pPr>
      <w:r w:rsidRPr="00462922">
        <w:rPr>
          <w:rFonts w:cs="Times New Roman"/>
          <w:kern w:val="0"/>
        </w:rPr>
        <w:t>刘勇军.J</w:t>
      </w:r>
      <w:r w:rsidRPr="001F3F6A">
        <w:rPr>
          <w:rFonts w:ascii="Times New Roman" w:hAnsi="Times New Roman"/>
          <w:color w:val="000000"/>
        </w:rPr>
        <w:t>ava Web</w:t>
      </w:r>
      <w:r w:rsidRPr="0046775F">
        <w:rPr>
          <w:color w:val="000000"/>
        </w:rPr>
        <w:t>核心编程技术.电子工业出版社.201</w:t>
      </w:r>
      <w:r w:rsidRPr="0046775F">
        <w:rPr>
          <w:rFonts w:hint="eastAsia"/>
          <w:color w:val="000000"/>
        </w:rPr>
        <w:t>6</w:t>
      </w:r>
      <w:r>
        <w:rPr>
          <w:rFonts w:hint="eastAsia"/>
          <w:color w:val="000000"/>
        </w:rPr>
        <w:t>.</w:t>
      </w:r>
      <w:r w:rsidR="00914D9F">
        <w:rPr>
          <w:rFonts w:ascii="Helvetica" w:hAnsi="Helvetica"/>
          <w:color w:val="000000"/>
          <w:sz w:val="20"/>
          <w:szCs w:val="20"/>
          <w:shd w:val="clear" w:color="auto" w:fill="FFFFFF"/>
        </w:rPr>
        <w:t>.</w:t>
      </w:r>
      <w:commentRangeEnd w:id="146"/>
      <w:r w:rsidR="006864DB">
        <w:rPr>
          <w:rStyle w:val="af0"/>
          <w:rFonts w:ascii="Times New Roman" w:hAnsi="Times New Roman" w:cs="Times New Roman"/>
          <w:kern w:val="0"/>
          <w:lang w:bidi="ar-SA"/>
        </w:rPr>
        <w:commentReference w:id="146"/>
      </w:r>
    </w:p>
    <w:p w:rsidR="00462922" w:rsidRPr="00633543" w:rsidRDefault="00462922" w:rsidP="00462922">
      <w:pPr>
        <w:pStyle w:val="ae"/>
        <w:numPr>
          <w:ilvl w:val="0"/>
          <w:numId w:val="18"/>
        </w:numPr>
        <w:ind w:leftChars="174" w:left="846" w:hangingChars="204" w:hanging="428"/>
        <w:rPr>
          <w:rFonts w:cs="Times New Roman"/>
          <w:kern w:val="0"/>
        </w:rPr>
      </w:pPr>
      <w:r w:rsidRPr="00EE50F2">
        <w:rPr>
          <w:rFonts w:ascii="Times New Roman" w:hAnsi="Times New Roman"/>
          <w:color w:val="000000"/>
        </w:rPr>
        <w:t xml:space="preserve">S. </w:t>
      </w:r>
      <w:proofErr w:type="spellStart"/>
      <w:r w:rsidRPr="00EE50F2">
        <w:rPr>
          <w:rFonts w:ascii="Times New Roman" w:hAnsi="Times New Roman"/>
          <w:color w:val="000000"/>
        </w:rPr>
        <w:t>Vidal,A</w:t>
      </w:r>
      <w:proofErr w:type="spellEnd"/>
      <w:r w:rsidRPr="00EE50F2">
        <w:rPr>
          <w:rFonts w:ascii="Times New Roman" w:hAnsi="Times New Roman"/>
          <w:color w:val="000000"/>
        </w:rPr>
        <w:t xml:space="preserve">. </w:t>
      </w:r>
      <w:proofErr w:type="spellStart"/>
      <w:r w:rsidRPr="00EE50F2">
        <w:rPr>
          <w:rFonts w:ascii="Times New Roman" w:hAnsi="Times New Roman"/>
          <w:color w:val="000000"/>
        </w:rPr>
        <w:t>Bergel,J.A</w:t>
      </w:r>
      <w:proofErr w:type="spellEnd"/>
      <w:r w:rsidRPr="00EE50F2">
        <w:rPr>
          <w:rFonts w:ascii="Times New Roman" w:hAnsi="Times New Roman"/>
          <w:color w:val="000000"/>
        </w:rPr>
        <w:t xml:space="preserve">. </w:t>
      </w:r>
      <w:proofErr w:type="spellStart"/>
      <w:r w:rsidRPr="00EE50F2">
        <w:rPr>
          <w:rFonts w:ascii="Times New Roman" w:hAnsi="Times New Roman"/>
          <w:color w:val="000000"/>
        </w:rPr>
        <w:t>Díaz-Pace,C</w:t>
      </w:r>
      <w:proofErr w:type="spellEnd"/>
      <w:r w:rsidRPr="00EE50F2">
        <w:rPr>
          <w:rFonts w:ascii="Times New Roman" w:hAnsi="Times New Roman"/>
          <w:color w:val="000000"/>
        </w:rPr>
        <w:t>. Marcos. Over-exposed classes in Java: An empirical study[J]. Computer Languages, Systems &amp;am</w:t>
      </w:r>
      <w:r>
        <w:rPr>
          <w:rFonts w:ascii="Times New Roman" w:hAnsi="Times New Roman"/>
          <w:color w:val="000000"/>
        </w:rPr>
        <w:t>p; Structures</w:t>
      </w:r>
      <w:r>
        <w:rPr>
          <w:rFonts w:ascii="Times New Roman" w:hAnsi="Times New Roman" w:hint="eastAsia"/>
          <w:color w:val="000000"/>
        </w:rPr>
        <w:t>.</w:t>
      </w:r>
      <w:r w:rsidRPr="00EE50F2">
        <w:rPr>
          <w:rFonts w:ascii="Times New Roman" w:hAnsi="Times New Roman"/>
          <w:color w:val="000000"/>
        </w:rPr>
        <w:t>2016.</w:t>
      </w:r>
    </w:p>
    <w:p w:rsidR="00633543" w:rsidRDefault="00633543" w:rsidP="00914D9F"/>
    <w:p w:rsidR="00914D9F" w:rsidRDefault="00914D9F" w:rsidP="00914D9F"/>
    <w:p w:rsidR="00914D9F" w:rsidRDefault="00914D9F" w:rsidP="00914D9F"/>
    <w:p w:rsidR="00633543" w:rsidRPr="00633543" w:rsidRDefault="00633543"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14D9F" w:rsidRDefault="00914D9F" w:rsidP="00914D9F"/>
    <w:p w:rsidR="009034A4" w:rsidRDefault="009034A4" w:rsidP="00914D9F"/>
    <w:p w:rsidR="00914D9F" w:rsidRDefault="00914D9F" w:rsidP="00914D9F"/>
    <w:p w:rsidR="00914D9F" w:rsidRDefault="00914D9F" w:rsidP="00914D9F"/>
    <w:p w:rsidR="007113B9" w:rsidRDefault="007113B9" w:rsidP="00914D9F"/>
    <w:p w:rsidR="007113B9" w:rsidRDefault="007113B9" w:rsidP="00914D9F"/>
    <w:p w:rsidR="007113B9" w:rsidRDefault="007113B9" w:rsidP="00914D9F"/>
    <w:p w:rsidR="00914D9F" w:rsidRDefault="00914D9F" w:rsidP="00914D9F"/>
    <w:p w:rsidR="005F1215" w:rsidRDefault="005F1215" w:rsidP="00914D9F"/>
    <w:p w:rsidR="00914D9F" w:rsidRPr="005F1215" w:rsidRDefault="00914D9F" w:rsidP="00FB6A1B">
      <w:pPr>
        <w:pStyle w:val="1"/>
        <w:spacing w:afterLines="100" w:after="240"/>
        <w:ind w:firstLine="601"/>
        <w:jc w:val="center"/>
      </w:pPr>
      <w:bookmarkStart w:id="147" w:name="_Toc9087141"/>
      <w:bookmarkStart w:id="148" w:name="_Toc39189051"/>
      <w:r w:rsidRPr="005F1215">
        <w:rPr>
          <w:rFonts w:hint="eastAsia"/>
        </w:rPr>
        <w:lastRenderedPageBreak/>
        <w:t>附    录</w:t>
      </w:r>
      <w:bookmarkEnd w:id="147"/>
      <w:bookmarkEnd w:id="148"/>
    </w:p>
    <w:p w:rsidR="00914D9F" w:rsidRDefault="00914D9F" w:rsidP="00914D9F">
      <w:pPr>
        <w:numPr>
          <w:ilvl w:val="0"/>
          <w:numId w:val="21"/>
        </w:numPr>
      </w:pPr>
      <w:r>
        <w:t>系统源程序</w:t>
      </w:r>
      <w:r>
        <w:rPr>
          <w:rFonts w:hint="eastAsia"/>
        </w:rPr>
        <w:t>：</w:t>
      </w:r>
    </w:p>
    <w:p w:rsidR="00914D9F" w:rsidRDefault="00914D9F" w:rsidP="00914D9F">
      <w:pPr>
        <w:ind w:left="420"/>
      </w:pPr>
      <w:r>
        <w:rPr>
          <w:rFonts w:hint="eastAsia"/>
        </w:rPr>
        <w:t>源码参见光盘</w:t>
      </w:r>
    </w:p>
    <w:p w:rsidR="00914D9F" w:rsidRDefault="00914D9F" w:rsidP="00914D9F">
      <w:pPr>
        <w:numPr>
          <w:ilvl w:val="0"/>
          <w:numId w:val="21"/>
        </w:numPr>
      </w:pPr>
      <w:r>
        <w:rPr>
          <w:rFonts w:hint="eastAsia"/>
        </w:rPr>
        <w:t>系统使用说明书：</w:t>
      </w:r>
    </w:p>
    <w:p w:rsidR="00914D9F" w:rsidRDefault="00914D9F" w:rsidP="00914D9F">
      <w:pPr>
        <w:numPr>
          <w:ilvl w:val="0"/>
          <w:numId w:val="22"/>
        </w:numPr>
      </w:pPr>
      <w:r>
        <w:rPr>
          <w:rFonts w:hint="eastAsia"/>
        </w:rPr>
        <w:t>运行环境：</w:t>
      </w:r>
    </w:p>
    <w:p w:rsidR="00914D9F" w:rsidRDefault="00914D9F" w:rsidP="00914D9F">
      <w:pPr>
        <w:numPr>
          <w:ilvl w:val="0"/>
          <w:numId w:val="23"/>
        </w:numPr>
      </w:pPr>
      <w:r>
        <w:rPr>
          <w:rFonts w:hint="eastAsia"/>
        </w:rPr>
        <w:t>硬件平台：</w:t>
      </w:r>
    </w:p>
    <w:p w:rsidR="00914D9F" w:rsidRDefault="00914D9F" w:rsidP="00914D9F">
      <w:pPr>
        <w:numPr>
          <w:ilvl w:val="0"/>
          <w:numId w:val="24"/>
        </w:numPr>
      </w:pPr>
      <w:r>
        <w:rPr>
          <w:rFonts w:hint="eastAsia"/>
        </w:rPr>
        <w:t>CPU</w:t>
      </w:r>
      <w:r>
        <w:rPr>
          <w:rFonts w:hint="eastAsia"/>
        </w:rPr>
        <w:t>：酷睿</w:t>
      </w:r>
      <w:r>
        <w:rPr>
          <w:rFonts w:hint="eastAsia"/>
        </w:rPr>
        <w:t>i3.3.0GHZ</w:t>
      </w:r>
    </w:p>
    <w:p w:rsidR="00914D9F" w:rsidRDefault="00914D9F" w:rsidP="00914D9F">
      <w:pPr>
        <w:numPr>
          <w:ilvl w:val="0"/>
          <w:numId w:val="24"/>
        </w:numPr>
      </w:pPr>
      <w:r>
        <w:t>内存</w:t>
      </w:r>
      <w:r>
        <w:rPr>
          <w:rFonts w:hint="eastAsia"/>
        </w:rPr>
        <w:t>：</w:t>
      </w:r>
      <w:r>
        <w:rPr>
          <w:rFonts w:hint="eastAsia"/>
        </w:rPr>
        <w:t>4G</w:t>
      </w:r>
      <w:r>
        <w:rPr>
          <w:rFonts w:hint="eastAsia"/>
        </w:rPr>
        <w:t>以上</w:t>
      </w:r>
    </w:p>
    <w:p w:rsidR="00914D9F" w:rsidRDefault="00914D9F" w:rsidP="00914D9F">
      <w:pPr>
        <w:numPr>
          <w:ilvl w:val="0"/>
          <w:numId w:val="24"/>
        </w:numPr>
      </w:pPr>
      <w:r>
        <w:rPr>
          <w:rFonts w:hint="eastAsia"/>
        </w:rPr>
        <w:t>硬盘：</w:t>
      </w:r>
      <w:r>
        <w:rPr>
          <w:rFonts w:hint="eastAsia"/>
        </w:rPr>
        <w:t>320GB</w:t>
      </w:r>
    </w:p>
    <w:p w:rsidR="00914D9F" w:rsidRDefault="00914D9F" w:rsidP="00914D9F">
      <w:pPr>
        <w:numPr>
          <w:ilvl w:val="0"/>
          <w:numId w:val="23"/>
        </w:numPr>
      </w:pPr>
      <w:r>
        <w:rPr>
          <w:rFonts w:hint="eastAsia"/>
        </w:rPr>
        <w:t>软件平台：</w:t>
      </w:r>
    </w:p>
    <w:p w:rsidR="00914D9F" w:rsidRDefault="00914D9F" w:rsidP="00914D9F">
      <w:pPr>
        <w:numPr>
          <w:ilvl w:val="0"/>
          <w:numId w:val="25"/>
        </w:numPr>
      </w:pPr>
      <w:r>
        <w:rPr>
          <w:rFonts w:hint="eastAsia"/>
        </w:rPr>
        <w:t>操作系统：</w:t>
      </w:r>
      <w:r>
        <w:rPr>
          <w:rFonts w:hint="eastAsia"/>
        </w:rPr>
        <w:t>Windows7</w:t>
      </w:r>
      <w:r>
        <w:rPr>
          <w:rFonts w:hint="eastAsia"/>
        </w:rPr>
        <w:t>以上</w:t>
      </w:r>
    </w:p>
    <w:p w:rsidR="00914D9F" w:rsidRDefault="00914D9F" w:rsidP="00914D9F">
      <w:pPr>
        <w:numPr>
          <w:ilvl w:val="0"/>
          <w:numId w:val="25"/>
        </w:numPr>
      </w:pPr>
      <w:r>
        <w:rPr>
          <w:rFonts w:hint="eastAsia"/>
        </w:rPr>
        <w:t>开发工具：</w:t>
      </w:r>
      <w:r>
        <w:rPr>
          <w:rFonts w:hint="eastAsia"/>
        </w:rPr>
        <w:t>Eclipse</w:t>
      </w:r>
    </w:p>
    <w:p w:rsidR="00914D9F" w:rsidRDefault="00914D9F" w:rsidP="00914D9F">
      <w:pPr>
        <w:numPr>
          <w:ilvl w:val="0"/>
          <w:numId w:val="25"/>
        </w:numPr>
      </w:pPr>
      <w:r>
        <w:rPr>
          <w:rFonts w:hint="eastAsia"/>
        </w:rPr>
        <w:t>数据库：</w:t>
      </w:r>
      <w:r>
        <w:rPr>
          <w:rFonts w:hint="eastAsia"/>
        </w:rPr>
        <w:t>Oracle</w:t>
      </w:r>
    </w:p>
    <w:p w:rsidR="00914D9F" w:rsidRDefault="00914D9F" w:rsidP="00914D9F">
      <w:pPr>
        <w:numPr>
          <w:ilvl w:val="0"/>
          <w:numId w:val="22"/>
        </w:numPr>
      </w:pPr>
      <w:r>
        <w:rPr>
          <w:rFonts w:hint="eastAsia"/>
        </w:rPr>
        <w:t>关于开发：</w:t>
      </w:r>
    </w:p>
    <w:p w:rsidR="00914D9F" w:rsidRDefault="00914D9F" w:rsidP="00914D9F">
      <w:pPr>
        <w:ind w:left="840"/>
      </w:pPr>
      <w:r>
        <w:rPr>
          <w:rFonts w:hint="eastAsia"/>
        </w:rPr>
        <w:t>在</w:t>
      </w:r>
      <w:r>
        <w:rPr>
          <w:rFonts w:hint="eastAsia"/>
        </w:rPr>
        <w:t>Windows7</w:t>
      </w:r>
      <w:r>
        <w:rPr>
          <w:rFonts w:hint="eastAsia"/>
        </w:rPr>
        <w:t>以上系统安装，并安装好数据库和</w:t>
      </w:r>
      <w:r>
        <w:rPr>
          <w:rFonts w:hint="eastAsia"/>
        </w:rPr>
        <w:t>Tomcat</w:t>
      </w:r>
      <w:r>
        <w:rPr>
          <w:rFonts w:hint="eastAsia"/>
        </w:rPr>
        <w:t>。</w:t>
      </w:r>
    </w:p>
    <w:p w:rsidR="00914D9F" w:rsidRDefault="00914D9F" w:rsidP="00914D9F">
      <w:pPr>
        <w:numPr>
          <w:ilvl w:val="0"/>
          <w:numId w:val="22"/>
        </w:numPr>
      </w:pPr>
      <w:r>
        <w:rPr>
          <w:rFonts w:hint="eastAsia"/>
        </w:rPr>
        <w:t>关于登录：</w:t>
      </w:r>
    </w:p>
    <w:p w:rsidR="00914D9F" w:rsidRDefault="00A364AC" w:rsidP="00914D9F">
      <w:pPr>
        <w:ind w:left="840"/>
      </w:pPr>
      <w:r>
        <w:rPr>
          <w:rFonts w:hint="eastAsia"/>
        </w:rPr>
        <w:t>拥有初始密码，</w:t>
      </w:r>
      <w:r w:rsidR="00914D9F">
        <w:rPr>
          <w:rFonts w:hint="eastAsia"/>
        </w:rPr>
        <w:t>输入正确的用户名和密码，</w:t>
      </w:r>
      <w:r>
        <w:rPr>
          <w:rFonts w:hint="eastAsia"/>
        </w:rPr>
        <w:t>后续可自行更改密码。</w:t>
      </w:r>
    </w:p>
    <w:p w:rsidR="00914D9F" w:rsidRPr="00914D9F" w:rsidRDefault="00914D9F" w:rsidP="00914D9F">
      <w:pPr>
        <w:jc w:val="center"/>
      </w:pPr>
    </w:p>
    <w:sectPr w:rsidR="00914D9F" w:rsidRPr="00914D9F" w:rsidSect="00056869">
      <w:headerReference w:type="even" r:id="rId37"/>
      <w:headerReference w:type="default" r:id="rId38"/>
      <w:footerReference w:type="even" r:id="rId39"/>
      <w:footerReference w:type="default" r:id="rId40"/>
      <w:pgSz w:w="11906" w:h="16838"/>
      <w:pgMar w:top="1440" w:right="1418" w:bottom="1440" w:left="1701" w:header="1418" w:footer="1134" w:gutter="0"/>
      <w:pgNumType w:start="1"/>
      <w:cols w:space="720"/>
      <w:docGrid w:linePitch="326" w:charSpace="-204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yyl" w:date="2020-05-01T17:18:00Z" w:initials="y">
    <w:p w:rsidR="005D6A0E" w:rsidRDefault="005D6A0E">
      <w:pPr>
        <w:pStyle w:val="af1"/>
      </w:pPr>
      <w:r>
        <w:rPr>
          <w:rStyle w:val="af0"/>
        </w:rPr>
        <w:annotationRef/>
      </w:r>
      <w:r>
        <w:rPr>
          <w:rFonts w:hint="eastAsia"/>
        </w:rPr>
        <w:t>什么压力，可以再明确些</w:t>
      </w:r>
    </w:p>
  </w:comment>
  <w:comment w:id="3" w:author="yyl" w:date="2020-05-01T17:19:00Z" w:initials="y">
    <w:p w:rsidR="005D6A0E" w:rsidRDefault="005D6A0E">
      <w:pPr>
        <w:pStyle w:val="af1"/>
      </w:pPr>
      <w:r>
        <w:rPr>
          <w:rStyle w:val="af0"/>
        </w:rPr>
        <w:annotationRef/>
      </w:r>
      <w:r>
        <w:rPr>
          <w:rFonts w:hint="eastAsia"/>
        </w:rPr>
        <w:t>只满足基本需求</w:t>
      </w:r>
      <w:r w:rsidR="004204BB">
        <w:rPr>
          <w:rFonts w:hint="eastAsia"/>
        </w:rPr>
        <w:t>有些欠缺</w:t>
      </w:r>
      <w:bookmarkStart w:id="4" w:name="_GoBack"/>
      <w:bookmarkEnd w:id="4"/>
      <w:r>
        <w:rPr>
          <w:rFonts w:hint="eastAsia"/>
        </w:rPr>
        <w:t>，功能方面有没有其他方面的创新，再改改</w:t>
      </w:r>
    </w:p>
  </w:comment>
  <w:comment w:id="11" w:author="yyl" w:date="2020-05-01T15:41:00Z" w:initials="y">
    <w:p w:rsidR="00FB6A1B" w:rsidRDefault="00FB6A1B">
      <w:pPr>
        <w:pStyle w:val="af1"/>
      </w:pPr>
      <w:r>
        <w:rPr>
          <w:rStyle w:val="af0"/>
        </w:rPr>
        <w:annotationRef/>
      </w:r>
      <w:r>
        <w:rPr>
          <w:rFonts w:hint="eastAsia"/>
        </w:rPr>
        <w:t>厌恶、眼球这类似词语改改，</w:t>
      </w:r>
      <w:r>
        <w:rPr>
          <w:rFonts w:ascii="仿宋_GB2312" w:eastAsia="仿宋_GB2312" w:cs="宋体" w:hint="eastAsia"/>
          <w:spacing w:val="2"/>
          <w:sz w:val="28"/>
          <w:szCs w:val="28"/>
        </w:rPr>
        <w:t>毕业论文设计中的用语要规范化。</w:t>
      </w:r>
    </w:p>
  </w:comment>
  <w:comment w:id="14" w:author="yyl" w:date="2020-05-01T15:57:00Z" w:initials="y">
    <w:p w:rsidR="00BD25E0" w:rsidRDefault="00BD25E0">
      <w:pPr>
        <w:pStyle w:val="af1"/>
      </w:pPr>
      <w:r>
        <w:rPr>
          <w:rStyle w:val="af0"/>
        </w:rPr>
        <w:annotationRef/>
      </w:r>
      <w:r>
        <w:rPr>
          <w:rFonts w:hint="eastAsia"/>
        </w:rPr>
        <w:t>的什么，缺少主语</w:t>
      </w:r>
    </w:p>
  </w:comment>
  <w:comment w:id="15" w:author="yyl" w:date="2020-05-01T16:02:00Z" w:initials="y">
    <w:p w:rsidR="00BD25E0" w:rsidRDefault="00BD25E0">
      <w:pPr>
        <w:pStyle w:val="af1"/>
      </w:pPr>
      <w:r>
        <w:rPr>
          <w:rStyle w:val="af0"/>
        </w:rPr>
        <w:annotationRef/>
      </w:r>
      <w:r>
        <w:rPr>
          <w:rFonts w:hint="eastAsia"/>
        </w:rPr>
        <w:t>系统的优势需要改改，例如规范管理、提高工作效率、提高企业竞争力等等</w:t>
      </w:r>
    </w:p>
  </w:comment>
  <w:comment w:id="56" w:author="yyl" w:date="2020-05-01T16:14:00Z" w:initials="y">
    <w:p w:rsidR="007000D3" w:rsidRDefault="007000D3">
      <w:pPr>
        <w:pStyle w:val="af1"/>
      </w:pPr>
      <w:r>
        <w:rPr>
          <w:rStyle w:val="af0"/>
        </w:rPr>
        <w:annotationRef/>
      </w:r>
      <w:r>
        <w:rPr>
          <w:rFonts w:hint="eastAsia"/>
        </w:rPr>
        <w:t>用规范的词语描述内容</w:t>
      </w:r>
    </w:p>
  </w:comment>
  <w:comment w:id="71" w:author="yyl" w:date="2020-05-01T16:26:00Z" w:initials="y">
    <w:p w:rsidR="00EF36F7" w:rsidRDefault="00EF36F7">
      <w:pPr>
        <w:pStyle w:val="af1"/>
      </w:pPr>
      <w:r>
        <w:rPr>
          <w:rStyle w:val="af0"/>
        </w:rPr>
        <w:annotationRef/>
      </w:r>
      <w:r>
        <w:rPr>
          <w:rFonts w:hint="eastAsia"/>
        </w:rPr>
        <w:t>拥护者</w:t>
      </w:r>
    </w:p>
  </w:comment>
  <w:comment w:id="75" w:author="yyl" w:date="2020-05-01T16:41:00Z" w:initials="y">
    <w:p w:rsidR="00A63486" w:rsidRDefault="00A63486">
      <w:pPr>
        <w:pStyle w:val="af1"/>
        <w:rPr>
          <w:rFonts w:hint="eastAsia"/>
        </w:rPr>
      </w:pPr>
      <w:r>
        <w:rPr>
          <w:rStyle w:val="af0"/>
        </w:rPr>
        <w:annotationRef/>
      </w:r>
      <w:r>
        <w:rPr>
          <w:rFonts w:hint="eastAsia"/>
        </w:rPr>
        <w:t>可行性分析：技术可行性、经济可行性、社会可行性，再改改</w:t>
      </w:r>
    </w:p>
  </w:comment>
  <w:comment w:id="79" w:author="yyl" w:date="2020-05-01T16:45:00Z" w:initials="y">
    <w:p w:rsidR="00622D99" w:rsidRDefault="00622D99">
      <w:pPr>
        <w:pStyle w:val="af1"/>
      </w:pPr>
      <w:r>
        <w:rPr>
          <w:rStyle w:val="af0"/>
        </w:rPr>
        <w:annotationRef/>
      </w:r>
      <w:r>
        <w:rPr>
          <w:rFonts w:hint="eastAsia"/>
        </w:rPr>
        <w:t>逻辑表达不好，再改改</w:t>
      </w:r>
    </w:p>
  </w:comment>
  <w:comment w:id="145" w:author="yyl" w:date="2020-05-01T17:16:00Z" w:initials="y">
    <w:p w:rsidR="006864DB" w:rsidRDefault="006864DB">
      <w:pPr>
        <w:pStyle w:val="af1"/>
      </w:pPr>
      <w:r>
        <w:rPr>
          <w:rStyle w:val="af0"/>
        </w:rPr>
        <w:annotationRef/>
      </w:r>
      <w:r>
        <w:rPr>
          <w:rFonts w:hint="eastAsia"/>
        </w:rPr>
        <w:t>格式有问题，再好好改改</w:t>
      </w:r>
    </w:p>
  </w:comment>
  <w:comment w:id="146" w:author="yyl" w:date="2020-05-01T17:15:00Z" w:initials="y">
    <w:p w:rsidR="006864DB" w:rsidRPr="00850A6D" w:rsidRDefault="006864DB" w:rsidP="006864DB">
      <w:pPr>
        <w:pStyle w:val="af3"/>
        <w:spacing w:line="480" w:lineRule="auto"/>
        <w:rPr>
          <w:rFonts w:ascii="仿宋_GB2312" w:eastAsia="仿宋_GB2312" w:cs="宋体"/>
          <w:kern w:val="0"/>
          <w:sz w:val="28"/>
          <w:szCs w:val="28"/>
        </w:rPr>
      </w:pPr>
      <w:r>
        <w:rPr>
          <w:rStyle w:val="af0"/>
        </w:rPr>
        <w:annotationRef/>
      </w:r>
      <w:r w:rsidRPr="00850A6D">
        <w:rPr>
          <w:rFonts w:ascii="仿宋_GB2312" w:eastAsia="仿宋_GB2312" w:cs="宋体" w:hint="eastAsia"/>
          <w:kern w:val="0"/>
          <w:sz w:val="28"/>
          <w:szCs w:val="28"/>
        </w:rPr>
        <w:t>①</w:t>
      </w:r>
      <w:r w:rsidRPr="00850A6D">
        <w:rPr>
          <w:rFonts w:ascii="仿宋_GB2312" w:eastAsia="仿宋_GB2312" w:cs="宋体" w:hint="eastAsia"/>
          <w:spacing w:val="2"/>
          <w:kern w:val="0"/>
          <w:sz w:val="28"/>
          <w:szCs w:val="28"/>
        </w:rPr>
        <w:t>专</w:t>
      </w:r>
      <w:r w:rsidRPr="00850A6D">
        <w:rPr>
          <w:rFonts w:ascii="仿宋_GB2312" w:eastAsia="仿宋_GB2312" w:cs="宋体" w:hint="eastAsia"/>
          <w:spacing w:val="4"/>
          <w:kern w:val="0"/>
          <w:sz w:val="28"/>
          <w:szCs w:val="28"/>
        </w:rPr>
        <w:t>著</w:t>
      </w:r>
      <w:r w:rsidRPr="00850A6D">
        <w:rPr>
          <w:rFonts w:ascii="仿宋_GB2312" w:eastAsia="仿宋_GB2312" w:hint="eastAsia"/>
          <w:sz w:val="28"/>
          <w:szCs w:val="28"/>
        </w:rPr>
        <w:t>表示</w:t>
      </w:r>
      <w:r w:rsidRPr="00850A6D">
        <w:rPr>
          <w:rFonts w:ascii="仿宋_GB2312" w:eastAsia="仿宋_GB2312" w:cs="宋体" w:hint="eastAsia"/>
          <w:kern w:val="0"/>
          <w:sz w:val="28"/>
          <w:szCs w:val="28"/>
        </w:rPr>
        <w:t>方法为：</w:t>
      </w:r>
      <w:r w:rsidRPr="00850A6D">
        <w:rPr>
          <w:rFonts w:ascii="仿宋_GB2312" w:eastAsia="仿宋_GB2312" w:cs="宋体" w:hint="eastAsia"/>
          <w:spacing w:val="1"/>
          <w:kern w:val="0"/>
          <w:sz w:val="28"/>
          <w:szCs w:val="28"/>
        </w:rPr>
        <w:t>[</w:t>
      </w:r>
      <w:r w:rsidRPr="00850A6D">
        <w:rPr>
          <w:rFonts w:ascii="仿宋_GB2312" w:eastAsia="仿宋_GB2312" w:cs="宋体" w:hint="eastAsia"/>
          <w:kern w:val="0"/>
          <w:sz w:val="28"/>
          <w:szCs w:val="28"/>
        </w:rPr>
        <w:t>序</w:t>
      </w:r>
      <w:r w:rsidRPr="00850A6D">
        <w:rPr>
          <w:rFonts w:ascii="仿宋_GB2312" w:eastAsia="仿宋_GB2312" w:cs="宋体" w:hint="eastAsia"/>
          <w:spacing w:val="-2"/>
          <w:kern w:val="0"/>
          <w:sz w:val="28"/>
          <w:szCs w:val="28"/>
        </w:rPr>
        <w:t>号</w:t>
      </w:r>
      <w:r w:rsidRPr="00850A6D">
        <w:rPr>
          <w:rFonts w:ascii="仿宋_GB2312" w:eastAsia="仿宋_GB2312" w:cs="宋体" w:hint="eastAsia"/>
          <w:kern w:val="0"/>
          <w:sz w:val="28"/>
          <w:szCs w:val="28"/>
        </w:rPr>
        <w:t>] 作</w:t>
      </w:r>
      <w:r w:rsidRPr="00850A6D">
        <w:rPr>
          <w:rFonts w:ascii="仿宋_GB2312" w:eastAsia="仿宋_GB2312" w:cs="宋体" w:hint="eastAsia"/>
          <w:spacing w:val="-2"/>
          <w:kern w:val="0"/>
          <w:sz w:val="28"/>
          <w:szCs w:val="28"/>
        </w:rPr>
        <w:t>者</w:t>
      </w:r>
      <w:r w:rsidRPr="00850A6D">
        <w:rPr>
          <w:rFonts w:ascii="仿宋_GB2312" w:eastAsia="仿宋_GB2312" w:cs="宋体" w:hint="eastAsia"/>
          <w:spacing w:val="1"/>
          <w:kern w:val="0"/>
          <w:sz w:val="28"/>
          <w:szCs w:val="28"/>
        </w:rPr>
        <w:t>.</w:t>
      </w:r>
      <w:r w:rsidRPr="00850A6D">
        <w:rPr>
          <w:rFonts w:ascii="仿宋_GB2312" w:eastAsia="仿宋_GB2312" w:cs="宋体" w:hint="eastAsia"/>
          <w:spacing w:val="-2"/>
          <w:kern w:val="0"/>
          <w:sz w:val="28"/>
          <w:szCs w:val="28"/>
        </w:rPr>
        <w:t>专著</w:t>
      </w:r>
      <w:r w:rsidRPr="00850A6D">
        <w:rPr>
          <w:rFonts w:ascii="仿宋_GB2312" w:eastAsia="仿宋_GB2312" w:cs="宋体" w:hint="eastAsia"/>
          <w:spacing w:val="1"/>
          <w:kern w:val="0"/>
          <w:sz w:val="28"/>
          <w:szCs w:val="28"/>
        </w:rPr>
        <w:t>名</w:t>
      </w:r>
      <w:r w:rsidRPr="00850A6D">
        <w:rPr>
          <w:rFonts w:ascii="仿宋_GB2312" w:eastAsia="仿宋_GB2312" w:cs="宋体" w:hint="eastAsia"/>
          <w:spacing w:val="-1"/>
          <w:kern w:val="0"/>
          <w:sz w:val="28"/>
          <w:szCs w:val="28"/>
        </w:rPr>
        <w:t>[</w:t>
      </w:r>
      <w:r w:rsidRPr="00850A6D">
        <w:rPr>
          <w:rFonts w:ascii="仿宋_GB2312" w:eastAsia="仿宋_GB2312" w:cs="宋体" w:hint="eastAsia"/>
          <w:spacing w:val="1"/>
          <w:kern w:val="0"/>
          <w:sz w:val="28"/>
          <w:szCs w:val="28"/>
        </w:rPr>
        <w:t>M</w:t>
      </w:r>
      <w:r w:rsidRPr="00850A6D">
        <w:rPr>
          <w:rFonts w:ascii="仿宋_GB2312" w:eastAsia="仿宋_GB2312" w:cs="宋体" w:hint="eastAsia"/>
          <w:spacing w:val="-1"/>
          <w:kern w:val="0"/>
          <w:sz w:val="28"/>
          <w:szCs w:val="28"/>
        </w:rPr>
        <w:t>]</w:t>
      </w:r>
      <w:r w:rsidRPr="00850A6D">
        <w:rPr>
          <w:rFonts w:ascii="仿宋_GB2312" w:eastAsia="仿宋_GB2312" w:cs="宋体" w:hint="eastAsia"/>
          <w:spacing w:val="1"/>
          <w:kern w:val="0"/>
          <w:sz w:val="28"/>
          <w:szCs w:val="28"/>
        </w:rPr>
        <w:t>.</w:t>
      </w:r>
      <w:r w:rsidRPr="00850A6D">
        <w:rPr>
          <w:rFonts w:ascii="仿宋_GB2312" w:eastAsia="仿宋_GB2312" w:cs="宋体" w:hint="eastAsia"/>
          <w:spacing w:val="-3"/>
          <w:kern w:val="0"/>
          <w:sz w:val="28"/>
          <w:szCs w:val="28"/>
        </w:rPr>
        <w:t>出</w:t>
      </w:r>
      <w:r w:rsidRPr="00850A6D">
        <w:rPr>
          <w:rFonts w:ascii="仿宋_GB2312" w:eastAsia="仿宋_GB2312" w:cs="宋体" w:hint="eastAsia"/>
          <w:kern w:val="0"/>
          <w:sz w:val="28"/>
          <w:szCs w:val="28"/>
        </w:rPr>
        <w:t>版</w:t>
      </w:r>
      <w:r w:rsidRPr="00850A6D">
        <w:rPr>
          <w:rFonts w:ascii="仿宋_GB2312" w:eastAsia="仿宋_GB2312" w:cs="宋体" w:hint="eastAsia"/>
          <w:spacing w:val="-2"/>
          <w:kern w:val="0"/>
          <w:sz w:val="28"/>
          <w:szCs w:val="28"/>
        </w:rPr>
        <w:t>地</w:t>
      </w:r>
      <w:r w:rsidRPr="00850A6D">
        <w:rPr>
          <w:rFonts w:ascii="仿宋_GB2312" w:eastAsia="仿宋_GB2312" w:cs="宋体" w:hint="eastAsia"/>
          <w:spacing w:val="1"/>
          <w:kern w:val="0"/>
          <w:sz w:val="28"/>
          <w:szCs w:val="28"/>
        </w:rPr>
        <w:t>:</w:t>
      </w:r>
      <w:r w:rsidRPr="00850A6D">
        <w:rPr>
          <w:rFonts w:ascii="仿宋_GB2312" w:eastAsia="仿宋_GB2312" w:cs="宋体" w:hint="eastAsia"/>
          <w:kern w:val="0"/>
          <w:sz w:val="28"/>
          <w:szCs w:val="28"/>
        </w:rPr>
        <w:t>出</w:t>
      </w:r>
      <w:r w:rsidRPr="00850A6D">
        <w:rPr>
          <w:rFonts w:ascii="仿宋_GB2312" w:eastAsia="仿宋_GB2312" w:cs="宋体" w:hint="eastAsia"/>
          <w:spacing w:val="-3"/>
          <w:kern w:val="0"/>
          <w:sz w:val="28"/>
          <w:szCs w:val="28"/>
        </w:rPr>
        <w:t>版</w:t>
      </w:r>
      <w:r w:rsidRPr="00850A6D">
        <w:rPr>
          <w:rFonts w:ascii="仿宋_GB2312" w:eastAsia="仿宋_GB2312" w:cs="宋体" w:hint="eastAsia"/>
          <w:spacing w:val="1"/>
          <w:kern w:val="0"/>
          <w:sz w:val="28"/>
          <w:szCs w:val="28"/>
        </w:rPr>
        <w:t>者,</w:t>
      </w:r>
      <w:r w:rsidRPr="00850A6D">
        <w:rPr>
          <w:rFonts w:ascii="仿宋_GB2312" w:eastAsia="仿宋_GB2312" w:cs="宋体" w:hint="eastAsia"/>
          <w:spacing w:val="-3"/>
          <w:kern w:val="0"/>
          <w:sz w:val="28"/>
          <w:szCs w:val="28"/>
        </w:rPr>
        <w:t>出</w:t>
      </w:r>
      <w:r w:rsidRPr="00850A6D">
        <w:rPr>
          <w:rFonts w:ascii="仿宋_GB2312" w:eastAsia="仿宋_GB2312" w:cs="宋体" w:hint="eastAsia"/>
          <w:kern w:val="0"/>
          <w:sz w:val="28"/>
          <w:szCs w:val="28"/>
        </w:rPr>
        <w:t>版</w:t>
      </w:r>
      <w:r w:rsidRPr="00850A6D">
        <w:rPr>
          <w:rFonts w:ascii="仿宋_GB2312" w:eastAsia="仿宋_GB2312" w:cs="宋体" w:hint="eastAsia"/>
          <w:spacing w:val="-2"/>
          <w:kern w:val="0"/>
          <w:sz w:val="28"/>
          <w:szCs w:val="28"/>
        </w:rPr>
        <w:t>年</w:t>
      </w:r>
      <w:r w:rsidRPr="00850A6D">
        <w:rPr>
          <w:rFonts w:ascii="仿宋_GB2312" w:eastAsia="仿宋_GB2312" w:cs="宋体" w:hint="eastAsia"/>
          <w:kern w:val="0"/>
          <w:sz w:val="28"/>
          <w:szCs w:val="28"/>
        </w:rPr>
        <w:t>.</w:t>
      </w:r>
    </w:p>
    <w:p w:rsidR="006864DB" w:rsidRPr="006864DB" w:rsidRDefault="006864DB">
      <w:pPr>
        <w:pStyle w:val="af1"/>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705" w:rsidRDefault="00AA5705">
      <w:pPr>
        <w:spacing w:line="240" w:lineRule="auto"/>
      </w:pPr>
      <w:r>
        <w:separator/>
      </w:r>
    </w:p>
  </w:endnote>
  <w:endnote w:type="continuationSeparator" w:id="0">
    <w:p w:rsidR="00AA5705" w:rsidRDefault="00AA57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锐字工房云字库行楷GBK">
    <w:altName w:val="宋体"/>
    <w:charset w:val="86"/>
    <w:family w:val="auto"/>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4204BB">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019F7">
      <w:rPr>
        <w:rFonts w:ascii="宋体" w:hAnsi="宋体"/>
        <w:noProof/>
      </w:rPr>
      <w:t>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jc w:val="center"/>
      <w:rPr>
        <w:rFonts w:ascii="宋体" w:hAnsi="宋体"/>
      </w:rPr>
    </w:pPr>
    <w:r>
      <w:fldChar w:fldCharType="begin"/>
    </w:r>
    <w:r>
      <w:rPr>
        <w:rStyle w:val="a9"/>
      </w:rPr>
      <w:instrText xml:space="preserve"> PAGE </w:instrText>
    </w:r>
    <w:r>
      <w:fldChar w:fldCharType="separate"/>
    </w:r>
    <w:r>
      <w:rPr>
        <w:rStyle w:val="a9"/>
      </w:rPr>
      <w:t>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5"/>
      <w:ind w:firstLine="360"/>
      <w:jc w:val="center"/>
    </w:pPr>
    <w:r>
      <w:rPr>
        <w:rStyle w:val="a9"/>
      </w:rPr>
      <w:t>–</w:t>
    </w:r>
    <w:r>
      <w:fldChar w:fldCharType="begin"/>
    </w:r>
    <w:r>
      <w:rPr>
        <w:rStyle w:val="a9"/>
      </w:rPr>
      <w:instrText xml:space="preserve"> PAGE </w:instrText>
    </w:r>
    <w:r>
      <w:fldChar w:fldCharType="separate"/>
    </w:r>
    <w:r w:rsidR="00B019F7">
      <w:rPr>
        <w:rStyle w:val="a9"/>
        <w:noProof/>
      </w:rPr>
      <w:t>1</w:t>
    </w:r>
    <w:r>
      <w:fldChar w:fldCharType="end"/>
    </w:r>
    <w:r>
      <w:rPr>
        <w:rStyle w:val="a9"/>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705" w:rsidRDefault="00AA5705">
      <w:pPr>
        <w:spacing w:line="240" w:lineRule="auto"/>
      </w:pPr>
      <w:r>
        <w:separator/>
      </w:r>
    </w:p>
  </w:footnote>
  <w:footnote w:type="continuationSeparator" w:id="0">
    <w:p w:rsidR="00AA5705" w:rsidRDefault="00AA570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6"/>
      <w:pBdr>
        <w:bottom w:val="none" w:sz="0" w:space="0" w:color="auto"/>
      </w:pBdr>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6"/>
      <w:ind w:firstLine="400"/>
    </w:pPr>
    <w:r>
      <w:rPr>
        <w:rFonts w:hint="eastAsia"/>
      </w:rPr>
      <w:t>大连理工大学毕业论文（设计）格式规范</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rsidP="00407929">
    <w:pPr>
      <w:pStyle w:val="a6"/>
      <w:spacing w:after="600" w:line="180" w:lineRule="atLeast"/>
      <w:rPr>
        <w:rFonts w:asciiTheme="majorEastAsia" w:eastAsiaTheme="majorEastAsia" w:hAnsiTheme="majorEastAsia"/>
        <w:sz w:val="21"/>
        <w:szCs w:val="21"/>
      </w:rPr>
    </w:pPr>
    <w:r>
      <w:rPr>
        <w:rFonts w:asciiTheme="majorEastAsia" w:eastAsiaTheme="majorEastAsia" w:hAnsiTheme="majorEastAsia" w:hint="eastAsia"/>
        <w:sz w:val="21"/>
        <w:szCs w:val="21"/>
      </w:rPr>
      <w:t>基于</w:t>
    </w:r>
    <w:r>
      <w:rPr>
        <w:rFonts w:asciiTheme="minorEastAsia" w:eastAsiaTheme="minorEastAsia" w:hAnsiTheme="minorEastAsia"/>
        <w:sz w:val="21"/>
        <w:szCs w:val="21"/>
      </w:rPr>
      <w:t>Spring Boot</w:t>
    </w:r>
    <w:r>
      <w:rPr>
        <w:rFonts w:asciiTheme="majorEastAsia" w:eastAsiaTheme="majorEastAsia" w:hAnsiTheme="majorEastAsia" w:hint="eastAsia"/>
        <w:sz w:val="21"/>
        <w:szCs w:val="21"/>
      </w:rPr>
      <w:t>的美酷理发店管理系统的设计与实现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6"/>
      <w:ind w:firstLine="40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rsidP="00407929">
    <w:pPr>
      <w:pStyle w:val="a6"/>
      <w:spacing w:after="600" w:line="180" w:lineRule="atLeast"/>
      <w:rPr>
        <w:rFonts w:asciiTheme="majorEastAsia" w:eastAsiaTheme="majorEastAsia" w:hAnsiTheme="majorEastAsia"/>
        <w:sz w:val="21"/>
        <w:szCs w:val="21"/>
      </w:rPr>
    </w:pPr>
    <w:r>
      <w:rPr>
        <w:rFonts w:asciiTheme="majorEastAsia" w:eastAsiaTheme="majorEastAsia" w:hAnsiTheme="majorEastAsia" w:hint="eastAsia"/>
        <w:sz w:val="21"/>
        <w:szCs w:val="21"/>
      </w:rPr>
      <w:t>基于</w:t>
    </w:r>
    <w:r>
      <w:rPr>
        <w:rFonts w:asciiTheme="minorEastAsia" w:eastAsiaTheme="minorEastAsia" w:hAnsiTheme="minorEastAsia"/>
        <w:sz w:val="21"/>
        <w:szCs w:val="21"/>
      </w:rPr>
      <w:t>Spring Boot</w:t>
    </w:r>
    <w:r>
      <w:rPr>
        <w:rFonts w:asciiTheme="majorEastAsia" w:eastAsiaTheme="majorEastAsia" w:hAnsiTheme="majorEastAsia" w:hint="eastAsia"/>
        <w:sz w:val="21"/>
        <w:szCs w:val="21"/>
      </w:rPr>
      <w:t>的美酷理发店管理系统的设计与实现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pPr>
      <w:pStyle w:val="a6"/>
      <w:ind w:firstLine="400"/>
    </w:pPr>
    <w:r>
      <w:rPr>
        <w:rFonts w:hint="eastAsia"/>
      </w:rPr>
      <w:t>大连理工大学毕业论文（设计）格式规范</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6A1B" w:rsidRDefault="00FB6A1B" w:rsidP="00407929">
    <w:pPr>
      <w:pStyle w:val="a6"/>
      <w:spacing w:after="600" w:line="180" w:lineRule="atLeast"/>
      <w:rPr>
        <w:rFonts w:asciiTheme="majorEastAsia" w:eastAsiaTheme="majorEastAsia" w:hAnsiTheme="majorEastAsia"/>
        <w:sz w:val="21"/>
        <w:szCs w:val="21"/>
      </w:rPr>
    </w:pPr>
    <w:r>
      <w:rPr>
        <w:rFonts w:asciiTheme="majorEastAsia" w:eastAsiaTheme="majorEastAsia" w:hAnsiTheme="majorEastAsia" w:hint="eastAsia"/>
        <w:sz w:val="21"/>
        <w:szCs w:val="21"/>
      </w:rPr>
      <w:t>基于</w:t>
    </w:r>
    <w:r>
      <w:rPr>
        <w:rFonts w:asciiTheme="minorEastAsia" w:eastAsiaTheme="minorEastAsia" w:hAnsiTheme="minorEastAsia"/>
        <w:sz w:val="21"/>
        <w:szCs w:val="21"/>
      </w:rPr>
      <w:t>Spring Boot</w:t>
    </w:r>
    <w:r>
      <w:rPr>
        <w:rFonts w:asciiTheme="majorEastAsia" w:eastAsiaTheme="majorEastAsia" w:hAnsiTheme="majorEastAsia" w:hint="eastAsia"/>
        <w:sz w:val="21"/>
        <w:szCs w:val="21"/>
      </w:rPr>
      <w:t>的美酷理发店管理系统的设计与实现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57DDD"/>
    <w:multiLevelType w:val="multilevel"/>
    <w:tmpl w:val="56733375"/>
    <w:lvl w:ilvl="0">
      <w:start w:val="1"/>
      <w:numFmt w:val="decimal"/>
      <w:lvlText w:val="（%1）"/>
      <w:lvlJc w:val="left"/>
      <w:pPr>
        <w:ind w:left="562" w:hanging="420"/>
      </w:pPr>
      <w:rPr>
        <w:rFonts w:hint="default"/>
      </w:r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1">
    <w:nsid w:val="02E11FFD"/>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0AB27DA6"/>
    <w:multiLevelType w:val="hybridMultilevel"/>
    <w:tmpl w:val="3AF2C88A"/>
    <w:lvl w:ilvl="0" w:tplc="16680AA2">
      <w:start w:val="1"/>
      <w:numFmt w:val="decimal"/>
      <w:lvlText w:val="[%1]"/>
      <w:lvlJc w:val="left"/>
      <w:pPr>
        <w:ind w:left="420" w:hanging="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
    <w:nsid w:val="10BC3CD6"/>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nsid w:val="122F35F0"/>
    <w:multiLevelType w:val="multilevel"/>
    <w:tmpl w:val="64294133"/>
    <w:lvl w:ilvl="0">
      <w:start w:val="1"/>
      <w:numFmt w:val="decimalEnclosedCircle"/>
      <w:lvlText w:val="%1"/>
      <w:lvlJc w:val="left"/>
      <w:pPr>
        <w:ind w:left="902" w:hanging="420"/>
      </w:pPr>
      <w:rPr>
        <w:rFonts w:ascii="宋体" w:hAnsi="宋体"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5">
    <w:nsid w:val="13F147AD"/>
    <w:multiLevelType w:val="hybridMultilevel"/>
    <w:tmpl w:val="132CF1CC"/>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16E61E0D"/>
    <w:multiLevelType w:val="hybridMultilevel"/>
    <w:tmpl w:val="D772B6F2"/>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8AC3CF6"/>
    <w:multiLevelType w:val="hybridMultilevel"/>
    <w:tmpl w:val="B3DA6210"/>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1A4053"/>
    <w:multiLevelType w:val="multilevel"/>
    <w:tmpl w:val="191A4053"/>
    <w:lvl w:ilvl="0">
      <w:start w:val="1"/>
      <w:numFmt w:val="decimal"/>
      <w:lvlText w:val="（%1）"/>
      <w:lvlJc w:val="left"/>
      <w:pPr>
        <w:ind w:left="880" w:hanging="420"/>
      </w:pPr>
      <w:rPr>
        <w:rFonts w:hint="default"/>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9">
    <w:nsid w:val="1A4A48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1EB41501"/>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22FF44D4"/>
    <w:multiLevelType w:val="multilevel"/>
    <w:tmpl w:val="22FF44D4"/>
    <w:lvl w:ilvl="0">
      <w:start w:val="1"/>
      <w:numFmt w:val="decimalEnclosedCircle"/>
      <w:lvlText w:val="%1"/>
      <w:lvlJc w:val="left"/>
      <w:pPr>
        <w:ind w:left="840" w:hanging="420"/>
      </w:pPr>
      <w:rPr>
        <w:rFonts w:ascii="宋体" w:hAnsi="宋体"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24895660"/>
    <w:multiLevelType w:val="hybridMultilevel"/>
    <w:tmpl w:val="7AB62F1C"/>
    <w:lvl w:ilvl="0" w:tplc="FFFFFFFF">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
    <w:nsid w:val="26902DF4"/>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91953DA"/>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nsid w:val="2BD95620"/>
    <w:multiLevelType w:val="hybridMultilevel"/>
    <w:tmpl w:val="B3DA6210"/>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CF55EBF"/>
    <w:multiLevelType w:val="hybridMultilevel"/>
    <w:tmpl w:val="D772B6F2"/>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1804894"/>
    <w:multiLevelType w:val="hybridMultilevel"/>
    <w:tmpl w:val="639CB536"/>
    <w:lvl w:ilvl="0" w:tplc="04090017">
      <w:start w:val="1"/>
      <w:numFmt w:val="chineseCountingThousand"/>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843193C"/>
    <w:multiLevelType w:val="multilevel"/>
    <w:tmpl w:val="3843193C"/>
    <w:lvl w:ilvl="0">
      <w:start w:val="1"/>
      <w:numFmt w:val="decimalEnclosedCircle"/>
      <w:lvlText w:val="%1"/>
      <w:lvlJc w:val="left"/>
      <w:pPr>
        <w:ind w:left="840" w:hanging="420"/>
      </w:pPr>
      <w:rPr>
        <w:rFonts w:ascii="宋体" w:hAnsi="宋体"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3A4224AF"/>
    <w:multiLevelType w:val="hybridMultilevel"/>
    <w:tmpl w:val="30C08916"/>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A9825AA"/>
    <w:multiLevelType w:val="hybridMultilevel"/>
    <w:tmpl w:val="5BA2BA22"/>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DB57861"/>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nsid w:val="3E6C025B"/>
    <w:multiLevelType w:val="multilevel"/>
    <w:tmpl w:val="4C4EABD8"/>
    <w:lvl w:ilvl="0">
      <w:start w:val="5"/>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nsid w:val="3EB30FBE"/>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nsid w:val="3F381052"/>
    <w:multiLevelType w:val="hybridMultilevel"/>
    <w:tmpl w:val="94D89AEA"/>
    <w:lvl w:ilvl="0" w:tplc="FFFFFFF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34B5E4E"/>
    <w:multiLevelType w:val="hybridMultilevel"/>
    <w:tmpl w:val="35C2BBDE"/>
    <w:lvl w:ilvl="0" w:tplc="65B8D36E">
      <w:start w:val="1"/>
      <w:numFmt w:val="decimal"/>
      <w:lvlText w:val="（%1）"/>
      <w:lvlJc w:val="left"/>
      <w:pPr>
        <w:ind w:left="900" w:hanging="420"/>
      </w:pPr>
      <w:rPr>
        <w:rFonts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4577785"/>
    <w:multiLevelType w:val="multilevel"/>
    <w:tmpl w:val="44577785"/>
    <w:lvl w:ilvl="0">
      <w:start w:val="1"/>
      <w:numFmt w:val="decimal"/>
      <w:lvlText w:val="（%1）"/>
      <w:lvlJc w:val="left"/>
      <w:pPr>
        <w:ind w:left="902" w:hanging="4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7">
    <w:nsid w:val="46AA1E30"/>
    <w:multiLevelType w:val="hybridMultilevel"/>
    <w:tmpl w:val="B3DA6210"/>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90E6649"/>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nsid w:val="49580B6C"/>
    <w:multiLevelType w:val="hybridMultilevel"/>
    <w:tmpl w:val="3AF2C88A"/>
    <w:lvl w:ilvl="0" w:tplc="16680AA2">
      <w:start w:val="1"/>
      <w:numFmt w:val="decimal"/>
      <w:lvlText w:val="[%1]"/>
      <w:lvlJc w:val="left"/>
      <w:pPr>
        <w:ind w:left="838" w:hanging="420"/>
      </w:pPr>
      <w:rPr>
        <w:rFonts w:hint="eastAsia"/>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30">
    <w:nsid w:val="4CAF2225"/>
    <w:multiLevelType w:val="multilevel"/>
    <w:tmpl w:val="64294133"/>
    <w:lvl w:ilvl="0">
      <w:start w:val="1"/>
      <w:numFmt w:val="decimalEnclosedCircle"/>
      <w:lvlText w:val="%1"/>
      <w:lvlJc w:val="left"/>
      <w:pPr>
        <w:ind w:left="902" w:hanging="420"/>
      </w:pPr>
      <w:rPr>
        <w:rFonts w:ascii="宋体" w:hAnsi="宋体"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1">
    <w:nsid w:val="51365ADA"/>
    <w:multiLevelType w:val="hybridMultilevel"/>
    <w:tmpl w:val="3014F242"/>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6733375"/>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3">
    <w:nsid w:val="5BBA400C"/>
    <w:multiLevelType w:val="hybridMultilevel"/>
    <w:tmpl w:val="78F81E52"/>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D125195"/>
    <w:multiLevelType w:val="hybridMultilevel"/>
    <w:tmpl w:val="F816092E"/>
    <w:lvl w:ilvl="0" w:tplc="FFFFFFFF">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E662C56"/>
    <w:multiLevelType w:val="hybridMultilevel"/>
    <w:tmpl w:val="B3DA6210"/>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2D259D2"/>
    <w:multiLevelType w:val="hybridMultilevel"/>
    <w:tmpl w:val="34B0A67C"/>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64294133"/>
    <w:multiLevelType w:val="multilevel"/>
    <w:tmpl w:val="64294133"/>
    <w:lvl w:ilvl="0">
      <w:start w:val="1"/>
      <w:numFmt w:val="decimalEnclosedCircle"/>
      <w:lvlText w:val="%1"/>
      <w:lvlJc w:val="left"/>
      <w:pPr>
        <w:ind w:left="902" w:hanging="420"/>
      </w:pPr>
      <w:rPr>
        <w:rFonts w:ascii="宋体" w:hAnsi="宋体"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8">
    <w:nsid w:val="68B70E99"/>
    <w:multiLevelType w:val="hybridMultilevel"/>
    <w:tmpl w:val="48CE94FE"/>
    <w:lvl w:ilvl="0" w:tplc="65B8D36E">
      <w:start w:val="1"/>
      <w:numFmt w:val="decimal"/>
      <w:lvlText w:val="（%1）"/>
      <w:lvlJc w:val="left"/>
      <w:pPr>
        <w:ind w:left="420" w:hanging="4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9F94E79"/>
    <w:multiLevelType w:val="hybridMultilevel"/>
    <w:tmpl w:val="B3DA6210"/>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B670B4B"/>
    <w:multiLevelType w:val="hybridMultilevel"/>
    <w:tmpl w:val="D18ECF04"/>
    <w:lvl w:ilvl="0" w:tplc="1E863F1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F5A24EF"/>
    <w:multiLevelType w:val="hybridMultilevel"/>
    <w:tmpl w:val="4596DDA8"/>
    <w:lvl w:ilvl="0" w:tplc="FFFFFFF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06F211B"/>
    <w:multiLevelType w:val="hybridMultilevel"/>
    <w:tmpl w:val="710425B2"/>
    <w:lvl w:ilvl="0" w:tplc="1E863F1E">
      <w:start w:val="1"/>
      <w:numFmt w:val="decimalEnclosedCircle"/>
      <w:lvlText w:val="%1"/>
      <w:lvlJc w:val="left"/>
      <w:pPr>
        <w:ind w:left="1260" w:hanging="420"/>
      </w:pPr>
      <w:rPr>
        <w:rFonts w:ascii="宋体" w:hAnsi="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70745B18"/>
    <w:multiLevelType w:val="multilevel"/>
    <w:tmpl w:val="56733375"/>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4">
    <w:nsid w:val="74FD5AF1"/>
    <w:multiLevelType w:val="hybridMultilevel"/>
    <w:tmpl w:val="96DC0A42"/>
    <w:lvl w:ilvl="0" w:tplc="FFFFFFFF">
      <w:start w:val="1"/>
      <w:numFmt w:val="decimal"/>
      <w:lvlText w:val="（%1）"/>
      <w:lvlJc w:val="left"/>
      <w:pPr>
        <w:ind w:left="797" w:hanging="420"/>
      </w:pPr>
      <w:rPr>
        <w:rFonts w:hint="default"/>
      </w:rPr>
    </w:lvl>
    <w:lvl w:ilvl="1" w:tplc="04090019" w:tentative="1">
      <w:start w:val="1"/>
      <w:numFmt w:val="lowerLetter"/>
      <w:lvlText w:val="%2)"/>
      <w:lvlJc w:val="left"/>
      <w:pPr>
        <w:ind w:left="1217" w:hanging="420"/>
      </w:pPr>
    </w:lvl>
    <w:lvl w:ilvl="2" w:tplc="0409001B" w:tentative="1">
      <w:start w:val="1"/>
      <w:numFmt w:val="lowerRoman"/>
      <w:lvlText w:val="%3."/>
      <w:lvlJc w:val="right"/>
      <w:pPr>
        <w:ind w:left="1637" w:hanging="420"/>
      </w:pPr>
    </w:lvl>
    <w:lvl w:ilvl="3" w:tplc="0409000F" w:tentative="1">
      <w:start w:val="1"/>
      <w:numFmt w:val="decimal"/>
      <w:lvlText w:val="%4."/>
      <w:lvlJc w:val="left"/>
      <w:pPr>
        <w:ind w:left="2057" w:hanging="420"/>
      </w:pPr>
    </w:lvl>
    <w:lvl w:ilvl="4" w:tplc="04090019" w:tentative="1">
      <w:start w:val="1"/>
      <w:numFmt w:val="lowerLetter"/>
      <w:lvlText w:val="%5)"/>
      <w:lvlJc w:val="left"/>
      <w:pPr>
        <w:ind w:left="2477" w:hanging="420"/>
      </w:pPr>
    </w:lvl>
    <w:lvl w:ilvl="5" w:tplc="0409001B" w:tentative="1">
      <w:start w:val="1"/>
      <w:numFmt w:val="lowerRoman"/>
      <w:lvlText w:val="%6."/>
      <w:lvlJc w:val="right"/>
      <w:pPr>
        <w:ind w:left="2897" w:hanging="420"/>
      </w:pPr>
    </w:lvl>
    <w:lvl w:ilvl="6" w:tplc="0409000F" w:tentative="1">
      <w:start w:val="1"/>
      <w:numFmt w:val="decimal"/>
      <w:lvlText w:val="%7."/>
      <w:lvlJc w:val="left"/>
      <w:pPr>
        <w:ind w:left="3317" w:hanging="420"/>
      </w:pPr>
    </w:lvl>
    <w:lvl w:ilvl="7" w:tplc="04090019" w:tentative="1">
      <w:start w:val="1"/>
      <w:numFmt w:val="lowerLetter"/>
      <w:lvlText w:val="%8)"/>
      <w:lvlJc w:val="left"/>
      <w:pPr>
        <w:ind w:left="3737" w:hanging="420"/>
      </w:pPr>
    </w:lvl>
    <w:lvl w:ilvl="8" w:tplc="0409001B" w:tentative="1">
      <w:start w:val="1"/>
      <w:numFmt w:val="lowerRoman"/>
      <w:lvlText w:val="%9."/>
      <w:lvlJc w:val="right"/>
      <w:pPr>
        <w:ind w:left="4157" w:hanging="420"/>
      </w:pPr>
    </w:lvl>
  </w:abstractNum>
  <w:abstractNum w:abstractNumId="45">
    <w:nsid w:val="7BFF4793"/>
    <w:multiLevelType w:val="hybridMultilevel"/>
    <w:tmpl w:val="4D24E35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nsid w:val="7FBD5756"/>
    <w:multiLevelType w:val="multilevel"/>
    <w:tmpl w:val="7FBD5756"/>
    <w:lvl w:ilvl="0">
      <w:start w:val="1"/>
      <w:numFmt w:val="decimal"/>
      <w:lvlText w:val="（%1）"/>
      <w:lvlJc w:val="left"/>
      <w:pPr>
        <w:ind w:left="880" w:hanging="420"/>
      </w:pPr>
      <w:rPr>
        <w:rFonts w:hint="default"/>
      </w:r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num w:numId="1">
    <w:abstractNumId w:val="8"/>
  </w:num>
  <w:num w:numId="2">
    <w:abstractNumId w:val="26"/>
  </w:num>
  <w:num w:numId="3">
    <w:abstractNumId w:val="46"/>
  </w:num>
  <w:num w:numId="4">
    <w:abstractNumId w:val="22"/>
  </w:num>
  <w:num w:numId="5">
    <w:abstractNumId w:val="37"/>
  </w:num>
  <w:num w:numId="6">
    <w:abstractNumId w:val="11"/>
  </w:num>
  <w:num w:numId="7">
    <w:abstractNumId w:val="18"/>
  </w:num>
  <w:num w:numId="8">
    <w:abstractNumId w:val="32"/>
  </w:num>
  <w:num w:numId="9">
    <w:abstractNumId w:val="9"/>
  </w:num>
  <w:num w:numId="10">
    <w:abstractNumId w:val="28"/>
  </w:num>
  <w:num w:numId="11">
    <w:abstractNumId w:val="21"/>
  </w:num>
  <w:num w:numId="12">
    <w:abstractNumId w:val="1"/>
  </w:num>
  <w:num w:numId="13">
    <w:abstractNumId w:val="43"/>
  </w:num>
  <w:num w:numId="14">
    <w:abstractNumId w:val="0"/>
  </w:num>
  <w:num w:numId="15">
    <w:abstractNumId w:val="10"/>
  </w:num>
  <w:num w:numId="16">
    <w:abstractNumId w:val="4"/>
  </w:num>
  <w:num w:numId="17">
    <w:abstractNumId w:val="23"/>
  </w:num>
  <w:num w:numId="18">
    <w:abstractNumId w:val="2"/>
  </w:num>
  <w:num w:numId="19">
    <w:abstractNumId w:val="14"/>
  </w:num>
  <w:num w:numId="20">
    <w:abstractNumId w:val="30"/>
  </w:num>
  <w:num w:numId="21">
    <w:abstractNumId w:val="17"/>
  </w:num>
  <w:num w:numId="22">
    <w:abstractNumId w:val="24"/>
  </w:num>
  <w:num w:numId="23">
    <w:abstractNumId w:val="42"/>
  </w:num>
  <w:num w:numId="24">
    <w:abstractNumId w:val="45"/>
  </w:num>
  <w:num w:numId="25">
    <w:abstractNumId w:val="5"/>
  </w:num>
  <w:num w:numId="26">
    <w:abstractNumId w:val="13"/>
  </w:num>
  <w:num w:numId="27">
    <w:abstractNumId w:val="3"/>
  </w:num>
  <w:num w:numId="28">
    <w:abstractNumId w:val="25"/>
  </w:num>
  <w:num w:numId="29">
    <w:abstractNumId w:val="38"/>
  </w:num>
  <w:num w:numId="30">
    <w:abstractNumId w:val="36"/>
  </w:num>
  <w:num w:numId="31">
    <w:abstractNumId w:val="44"/>
  </w:num>
  <w:num w:numId="32">
    <w:abstractNumId w:val="6"/>
  </w:num>
  <w:num w:numId="33">
    <w:abstractNumId w:val="27"/>
  </w:num>
  <w:num w:numId="34">
    <w:abstractNumId w:val="20"/>
  </w:num>
  <w:num w:numId="35">
    <w:abstractNumId w:val="33"/>
  </w:num>
  <w:num w:numId="36">
    <w:abstractNumId w:val="15"/>
  </w:num>
  <w:num w:numId="37">
    <w:abstractNumId w:val="19"/>
  </w:num>
  <w:num w:numId="38">
    <w:abstractNumId w:val="39"/>
  </w:num>
  <w:num w:numId="39">
    <w:abstractNumId w:val="41"/>
  </w:num>
  <w:num w:numId="40">
    <w:abstractNumId w:val="31"/>
  </w:num>
  <w:num w:numId="41">
    <w:abstractNumId w:val="40"/>
  </w:num>
  <w:num w:numId="42">
    <w:abstractNumId w:val="7"/>
  </w:num>
  <w:num w:numId="43">
    <w:abstractNumId w:val="35"/>
  </w:num>
  <w:num w:numId="44">
    <w:abstractNumId w:val="34"/>
  </w:num>
  <w:num w:numId="45">
    <w:abstractNumId w:val="29"/>
  </w:num>
  <w:num w:numId="46">
    <w:abstractNumId w:val="16"/>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01EF"/>
    <w:rsid w:val="00007EB2"/>
    <w:rsid w:val="000107A5"/>
    <w:rsid w:val="00010801"/>
    <w:rsid w:val="0001593A"/>
    <w:rsid w:val="0005215C"/>
    <w:rsid w:val="00056869"/>
    <w:rsid w:val="00064E8C"/>
    <w:rsid w:val="00065CA8"/>
    <w:rsid w:val="00070B84"/>
    <w:rsid w:val="00081346"/>
    <w:rsid w:val="000902CA"/>
    <w:rsid w:val="00090F1E"/>
    <w:rsid w:val="000A0FE8"/>
    <w:rsid w:val="000A207C"/>
    <w:rsid w:val="000A6A55"/>
    <w:rsid w:val="000A75F9"/>
    <w:rsid w:val="000A780D"/>
    <w:rsid w:val="000B53AC"/>
    <w:rsid w:val="000C4359"/>
    <w:rsid w:val="000C651E"/>
    <w:rsid w:val="000F24A7"/>
    <w:rsid w:val="00100BE1"/>
    <w:rsid w:val="00116C87"/>
    <w:rsid w:val="001267DE"/>
    <w:rsid w:val="001315D9"/>
    <w:rsid w:val="00143F00"/>
    <w:rsid w:val="0018254B"/>
    <w:rsid w:val="00183F07"/>
    <w:rsid w:val="00197E7F"/>
    <w:rsid w:val="001A7CA8"/>
    <w:rsid w:val="001B0411"/>
    <w:rsid w:val="001B0621"/>
    <w:rsid w:val="001B1E43"/>
    <w:rsid w:val="001B4764"/>
    <w:rsid w:val="001C1B67"/>
    <w:rsid w:val="001E5DDD"/>
    <w:rsid w:val="00203EA1"/>
    <w:rsid w:val="00204167"/>
    <w:rsid w:val="00212DA3"/>
    <w:rsid w:val="002227E4"/>
    <w:rsid w:val="00227BD6"/>
    <w:rsid w:val="00241AC8"/>
    <w:rsid w:val="00243123"/>
    <w:rsid w:val="0025088B"/>
    <w:rsid w:val="0029013A"/>
    <w:rsid w:val="002A5EB8"/>
    <w:rsid w:val="002B262C"/>
    <w:rsid w:val="002C5DB8"/>
    <w:rsid w:val="002C756A"/>
    <w:rsid w:val="002D02FA"/>
    <w:rsid w:val="002D0988"/>
    <w:rsid w:val="002D109E"/>
    <w:rsid w:val="002E1B3D"/>
    <w:rsid w:val="002E6EBB"/>
    <w:rsid w:val="002F7BC0"/>
    <w:rsid w:val="0032260C"/>
    <w:rsid w:val="00327795"/>
    <w:rsid w:val="00336322"/>
    <w:rsid w:val="0034539C"/>
    <w:rsid w:val="0034687A"/>
    <w:rsid w:val="003623F3"/>
    <w:rsid w:val="00362668"/>
    <w:rsid w:val="00373EAF"/>
    <w:rsid w:val="00376E60"/>
    <w:rsid w:val="00380F29"/>
    <w:rsid w:val="0038152F"/>
    <w:rsid w:val="00384C65"/>
    <w:rsid w:val="003875E3"/>
    <w:rsid w:val="003916C9"/>
    <w:rsid w:val="003A6A1D"/>
    <w:rsid w:val="003A7E3F"/>
    <w:rsid w:val="003D5280"/>
    <w:rsid w:val="003E040B"/>
    <w:rsid w:val="00407929"/>
    <w:rsid w:val="004204BB"/>
    <w:rsid w:val="00421FED"/>
    <w:rsid w:val="004236C6"/>
    <w:rsid w:val="0044456D"/>
    <w:rsid w:val="00456CF2"/>
    <w:rsid w:val="00462922"/>
    <w:rsid w:val="004641EE"/>
    <w:rsid w:val="00467677"/>
    <w:rsid w:val="00476139"/>
    <w:rsid w:val="00476B3B"/>
    <w:rsid w:val="0048527F"/>
    <w:rsid w:val="00491D23"/>
    <w:rsid w:val="004B360F"/>
    <w:rsid w:val="004C3D5E"/>
    <w:rsid w:val="004C43F8"/>
    <w:rsid w:val="004C583E"/>
    <w:rsid w:val="004C67B9"/>
    <w:rsid w:val="004D4D2D"/>
    <w:rsid w:val="004D4D5C"/>
    <w:rsid w:val="004E2AE2"/>
    <w:rsid w:val="004F1F8D"/>
    <w:rsid w:val="004F2D5D"/>
    <w:rsid w:val="004F55F1"/>
    <w:rsid w:val="00513C53"/>
    <w:rsid w:val="00540EC4"/>
    <w:rsid w:val="005458D8"/>
    <w:rsid w:val="00555860"/>
    <w:rsid w:val="00557563"/>
    <w:rsid w:val="0057023F"/>
    <w:rsid w:val="00582746"/>
    <w:rsid w:val="0059099F"/>
    <w:rsid w:val="005B0F3E"/>
    <w:rsid w:val="005C2C90"/>
    <w:rsid w:val="005D6A0E"/>
    <w:rsid w:val="005E1FA1"/>
    <w:rsid w:val="005E5DA7"/>
    <w:rsid w:val="005F1215"/>
    <w:rsid w:val="005F7185"/>
    <w:rsid w:val="005F7F0F"/>
    <w:rsid w:val="00605915"/>
    <w:rsid w:val="00605D37"/>
    <w:rsid w:val="00622D99"/>
    <w:rsid w:val="00626A3C"/>
    <w:rsid w:val="00633543"/>
    <w:rsid w:val="0063386F"/>
    <w:rsid w:val="006445A5"/>
    <w:rsid w:val="0065100B"/>
    <w:rsid w:val="00655D1B"/>
    <w:rsid w:val="00663451"/>
    <w:rsid w:val="006666D5"/>
    <w:rsid w:val="00677E38"/>
    <w:rsid w:val="00681D3A"/>
    <w:rsid w:val="00683610"/>
    <w:rsid w:val="0068434E"/>
    <w:rsid w:val="00684601"/>
    <w:rsid w:val="006864DB"/>
    <w:rsid w:val="006A00A8"/>
    <w:rsid w:val="006B1887"/>
    <w:rsid w:val="006C7968"/>
    <w:rsid w:val="006D0F00"/>
    <w:rsid w:val="006F1492"/>
    <w:rsid w:val="007000D3"/>
    <w:rsid w:val="00705C61"/>
    <w:rsid w:val="00710BC0"/>
    <w:rsid w:val="007113B9"/>
    <w:rsid w:val="00711DA0"/>
    <w:rsid w:val="00711E38"/>
    <w:rsid w:val="007127FF"/>
    <w:rsid w:val="007335BF"/>
    <w:rsid w:val="00737B9C"/>
    <w:rsid w:val="00746056"/>
    <w:rsid w:val="00752FF0"/>
    <w:rsid w:val="007600F0"/>
    <w:rsid w:val="00765EE5"/>
    <w:rsid w:val="0077033F"/>
    <w:rsid w:val="00773EE9"/>
    <w:rsid w:val="00776E9B"/>
    <w:rsid w:val="00790A1E"/>
    <w:rsid w:val="007A63E4"/>
    <w:rsid w:val="007C50AC"/>
    <w:rsid w:val="007E3F57"/>
    <w:rsid w:val="007E701E"/>
    <w:rsid w:val="00811021"/>
    <w:rsid w:val="008149B1"/>
    <w:rsid w:val="00831E25"/>
    <w:rsid w:val="008433A0"/>
    <w:rsid w:val="00844DE2"/>
    <w:rsid w:val="0085174A"/>
    <w:rsid w:val="00861FC3"/>
    <w:rsid w:val="00862ED3"/>
    <w:rsid w:val="00886295"/>
    <w:rsid w:val="008A296B"/>
    <w:rsid w:val="008A5AD5"/>
    <w:rsid w:val="008A7BB3"/>
    <w:rsid w:val="008B7A1C"/>
    <w:rsid w:val="008C4DF1"/>
    <w:rsid w:val="008F1647"/>
    <w:rsid w:val="008F3080"/>
    <w:rsid w:val="008F43D0"/>
    <w:rsid w:val="008F7328"/>
    <w:rsid w:val="009034A4"/>
    <w:rsid w:val="00911C87"/>
    <w:rsid w:val="00914D9F"/>
    <w:rsid w:val="009226C3"/>
    <w:rsid w:val="00941F0F"/>
    <w:rsid w:val="00960A96"/>
    <w:rsid w:val="009665F8"/>
    <w:rsid w:val="0097436F"/>
    <w:rsid w:val="00981095"/>
    <w:rsid w:val="00996184"/>
    <w:rsid w:val="009B793B"/>
    <w:rsid w:val="009C697A"/>
    <w:rsid w:val="009D5B47"/>
    <w:rsid w:val="009F455C"/>
    <w:rsid w:val="00A031C1"/>
    <w:rsid w:val="00A10B44"/>
    <w:rsid w:val="00A230C4"/>
    <w:rsid w:val="00A27AD7"/>
    <w:rsid w:val="00A32A55"/>
    <w:rsid w:val="00A33797"/>
    <w:rsid w:val="00A364AC"/>
    <w:rsid w:val="00A63486"/>
    <w:rsid w:val="00A75423"/>
    <w:rsid w:val="00A8588B"/>
    <w:rsid w:val="00A90462"/>
    <w:rsid w:val="00A93414"/>
    <w:rsid w:val="00AA3C42"/>
    <w:rsid w:val="00AA5705"/>
    <w:rsid w:val="00AC7E8B"/>
    <w:rsid w:val="00AE13D6"/>
    <w:rsid w:val="00AF03B6"/>
    <w:rsid w:val="00AF20C2"/>
    <w:rsid w:val="00B019F7"/>
    <w:rsid w:val="00B201C3"/>
    <w:rsid w:val="00B21E5C"/>
    <w:rsid w:val="00B32D4A"/>
    <w:rsid w:val="00B461EA"/>
    <w:rsid w:val="00B47753"/>
    <w:rsid w:val="00B50E92"/>
    <w:rsid w:val="00B6014B"/>
    <w:rsid w:val="00B60D9C"/>
    <w:rsid w:val="00B7749F"/>
    <w:rsid w:val="00B8009B"/>
    <w:rsid w:val="00B86113"/>
    <w:rsid w:val="00BA6CB0"/>
    <w:rsid w:val="00BB4E73"/>
    <w:rsid w:val="00BC0366"/>
    <w:rsid w:val="00BC48DB"/>
    <w:rsid w:val="00BD25E0"/>
    <w:rsid w:val="00BD332E"/>
    <w:rsid w:val="00BF18A4"/>
    <w:rsid w:val="00BF3161"/>
    <w:rsid w:val="00BF7516"/>
    <w:rsid w:val="00C02547"/>
    <w:rsid w:val="00C07598"/>
    <w:rsid w:val="00C07715"/>
    <w:rsid w:val="00C22A56"/>
    <w:rsid w:val="00C43E86"/>
    <w:rsid w:val="00C468C6"/>
    <w:rsid w:val="00C53D44"/>
    <w:rsid w:val="00C60CF1"/>
    <w:rsid w:val="00C71A58"/>
    <w:rsid w:val="00C92108"/>
    <w:rsid w:val="00C95D69"/>
    <w:rsid w:val="00CA33A2"/>
    <w:rsid w:val="00CC08BA"/>
    <w:rsid w:val="00CC4F58"/>
    <w:rsid w:val="00CD0303"/>
    <w:rsid w:val="00CD13D2"/>
    <w:rsid w:val="00CE20AE"/>
    <w:rsid w:val="00CE3BFF"/>
    <w:rsid w:val="00CF65B9"/>
    <w:rsid w:val="00D0540A"/>
    <w:rsid w:val="00D132EB"/>
    <w:rsid w:val="00D21C23"/>
    <w:rsid w:val="00D4152E"/>
    <w:rsid w:val="00D5247D"/>
    <w:rsid w:val="00D71EA6"/>
    <w:rsid w:val="00D74CE7"/>
    <w:rsid w:val="00D83E84"/>
    <w:rsid w:val="00D9591D"/>
    <w:rsid w:val="00D979EF"/>
    <w:rsid w:val="00DA730D"/>
    <w:rsid w:val="00DB203D"/>
    <w:rsid w:val="00DB209C"/>
    <w:rsid w:val="00DB735A"/>
    <w:rsid w:val="00DE464D"/>
    <w:rsid w:val="00DF495C"/>
    <w:rsid w:val="00E17CBF"/>
    <w:rsid w:val="00E263C8"/>
    <w:rsid w:val="00E45353"/>
    <w:rsid w:val="00E61B31"/>
    <w:rsid w:val="00E70BA7"/>
    <w:rsid w:val="00E76866"/>
    <w:rsid w:val="00E862D7"/>
    <w:rsid w:val="00E8762A"/>
    <w:rsid w:val="00EA60BD"/>
    <w:rsid w:val="00EA61B6"/>
    <w:rsid w:val="00EA69F9"/>
    <w:rsid w:val="00EB4C34"/>
    <w:rsid w:val="00EC199B"/>
    <w:rsid w:val="00EC5875"/>
    <w:rsid w:val="00EE0559"/>
    <w:rsid w:val="00EF36F7"/>
    <w:rsid w:val="00F13C66"/>
    <w:rsid w:val="00F23676"/>
    <w:rsid w:val="00F42741"/>
    <w:rsid w:val="00F456F0"/>
    <w:rsid w:val="00F47C86"/>
    <w:rsid w:val="00F701EF"/>
    <w:rsid w:val="00F77308"/>
    <w:rsid w:val="00F85124"/>
    <w:rsid w:val="00F872B6"/>
    <w:rsid w:val="00F95AC8"/>
    <w:rsid w:val="00F979CF"/>
    <w:rsid w:val="00FB6A1B"/>
    <w:rsid w:val="00FC4C1A"/>
    <w:rsid w:val="00FC5F2D"/>
    <w:rsid w:val="00FC6A41"/>
    <w:rsid w:val="00FD4075"/>
    <w:rsid w:val="00FF5CCC"/>
    <w:rsid w:val="0F9F58C5"/>
    <w:rsid w:val="177E0408"/>
    <w:rsid w:val="5DEB0EF5"/>
    <w:rsid w:val="7E1E21E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0" w:unhideWhenUsed="0"/>
    <w:lsdException w:name="toc 7" w:uiPriority="0" w:unhideWhenUsed="0"/>
    <w:lsdException w:name="toc 8" w:uiPriority="39"/>
    <w:lsdException w:name="toc 9" w:uiPriority="39"/>
    <w:lsdException w:name="header" w:semiHidden="0" w:uiPriority="0"/>
    <w:lsdException w:name="footer" w:semiHidden="0" w:uiPriority="0"/>
    <w:lsdException w:name="caption" w:uiPriority="35" w:qFormat="1"/>
    <w:lsdException w:name="page number" w:semiHidden="0" w:uiPriority="0" w:unhideWhenUsed="0"/>
    <w:lsdException w:name="Title" w:semiHidden="0" w:uiPriority="0" w:unhideWhenUsed="0" w:qFormat="1"/>
    <w:lsdException w:name="Default Paragraph Font" w:semiHidden="0"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semiHidden="0" w:uiPriority="0" w:unhideWhenUsed="0"/>
    <w:lsdException w:name="Normal Table" w:qFormat="1"/>
    <w:lsdException w:name="Table Grid" w:semiHidden="0" w:uiPriority="0"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6869"/>
    <w:pPr>
      <w:tabs>
        <w:tab w:val="left" w:pos="377"/>
      </w:tabs>
      <w:spacing w:line="300" w:lineRule="auto"/>
      <w:jc w:val="both"/>
    </w:pPr>
    <w:rPr>
      <w:rFonts w:ascii="Times New Roman" w:eastAsia="宋体" w:hAnsi="Times New Roman" w:cs="Times New Roman"/>
      <w:sz w:val="24"/>
      <w:szCs w:val="24"/>
    </w:rPr>
  </w:style>
  <w:style w:type="paragraph" w:styleId="1">
    <w:name w:val="heading 1"/>
    <w:basedOn w:val="a"/>
    <w:next w:val="a"/>
    <w:link w:val="1Char"/>
    <w:qFormat/>
    <w:rsid w:val="00056869"/>
    <w:pPr>
      <w:keepNext/>
      <w:keepLines/>
      <w:spacing w:after="220" w:line="360" w:lineRule="auto"/>
      <w:outlineLvl w:val="0"/>
    </w:pPr>
    <w:rPr>
      <w:rFonts w:ascii="黑体" w:eastAsia="黑体"/>
      <w:bCs/>
      <w:kern w:val="44"/>
      <w:sz w:val="30"/>
      <w:szCs w:val="30"/>
    </w:rPr>
  </w:style>
  <w:style w:type="paragraph" w:styleId="2">
    <w:name w:val="heading 2"/>
    <w:basedOn w:val="a"/>
    <w:next w:val="a"/>
    <w:link w:val="2Char"/>
    <w:qFormat/>
    <w:rsid w:val="00056869"/>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056869"/>
    <w:pPr>
      <w:keepNext/>
      <w:keepLines/>
      <w:spacing w:beforeLines="50" w:line="360" w:lineRule="auto"/>
      <w:outlineLvl w:val="2"/>
    </w:pPr>
    <w:rPr>
      <w:rFonts w:ascii="黑体" w:eastAsia="黑体"/>
      <w:bCs/>
      <w:szCs w:val="32"/>
    </w:rPr>
  </w:style>
  <w:style w:type="paragraph" w:styleId="4">
    <w:name w:val="heading 4"/>
    <w:basedOn w:val="a"/>
    <w:next w:val="a"/>
    <w:link w:val="4Char"/>
    <w:qFormat/>
    <w:rsid w:val="00056869"/>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rsid w:val="00056869"/>
    <w:pPr>
      <w:widowControl w:val="0"/>
      <w:tabs>
        <w:tab w:val="clear" w:pos="377"/>
      </w:tabs>
      <w:spacing w:line="240" w:lineRule="auto"/>
      <w:ind w:leftChars="1200" w:left="2520"/>
    </w:pPr>
    <w:rPr>
      <w:kern w:val="2"/>
      <w:sz w:val="21"/>
    </w:rPr>
  </w:style>
  <w:style w:type="paragraph" w:styleId="a3">
    <w:name w:val="Document Map"/>
    <w:basedOn w:val="a"/>
    <w:link w:val="Char"/>
    <w:rsid w:val="00056869"/>
    <w:rPr>
      <w:rFonts w:ascii="宋体" w:eastAsiaTheme="minorEastAsia" w:hAnsiTheme="minorHAnsi" w:cstheme="minorBidi"/>
      <w:kern w:val="2"/>
      <w:sz w:val="18"/>
      <w:szCs w:val="18"/>
    </w:rPr>
  </w:style>
  <w:style w:type="paragraph" w:styleId="30">
    <w:name w:val="toc 3"/>
    <w:basedOn w:val="a"/>
    <w:next w:val="a"/>
    <w:uiPriority w:val="39"/>
    <w:rsid w:val="00056869"/>
    <w:pPr>
      <w:tabs>
        <w:tab w:val="clear" w:pos="377"/>
      </w:tabs>
      <w:ind w:leftChars="400" w:left="840"/>
    </w:pPr>
  </w:style>
  <w:style w:type="paragraph" w:styleId="a4">
    <w:name w:val="Balloon Text"/>
    <w:basedOn w:val="a"/>
    <w:link w:val="Char0"/>
    <w:uiPriority w:val="99"/>
    <w:semiHidden/>
    <w:unhideWhenUsed/>
    <w:rsid w:val="00056869"/>
    <w:pPr>
      <w:spacing w:line="240" w:lineRule="auto"/>
    </w:pPr>
    <w:rPr>
      <w:sz w:val="18"/>
      <w:szCs w:val="18"/>
    </w:rPr>
  </w:style>
  <w:style w:type="paragraph" w:styleId="a5">
    <w:name w:val="footer"/>
    <w:basedOn w:val="a"/>
    <w:link w:val="Char1"/>
    <w:unhideWhenUsed/>
    <w:rsid w:val="00056869"/>
    <w:pPr>
      <w:tabs>
        <w:tab w:val="center" w:pos="4153"/>
        <w:tab w:val="right" w:pos="8306"/>
      </w:tabs>
      <w:snapToGrid w:val="0"/>
      <w:jc w:val="left"/>
    </w:pPr>
    <w:rPr>
      <w:sz w:val="18"/>
      <w:szCs w:val="18"/>
    </w:rPr>
  </w:style>
  <w:style w:type="paragraph" w:styleId="a6">
    <w:name w:val="header"/>
    <w:basedOn w:val="a"/>
    <w:link w:val="Char2"/>
    <w:unhideWhenUsed/>
    <w:rsid w:val="0005686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056869"/>
    <w:pPr>
      <w:tabs>
        <w:tab w:val="clear" w:pos="377"/>
      </w:tabs>
    </w:pPr>
  </w:style>
  <w:style w:type="paragraph" w:styleId="6">
    <w:name w:val="toc 6"/>
    <w:basedOn w:val="a"/>
    <w:next w:val="a"/>
    <w:semiHidden/>
    <w:rsid w:val="00056869"/>
    <w:pPr>
      <w:widowControl w:val="0"/>
      <w:tabs>
        <w:tab w:val="clear" w:pos="377"/>
      </w:tabs>
      <w:spacing w:line="240" w:lineRule="auto"/>
      <w:ind w:leftChars="1000" w:left="2100"/>
    </w:pPr>
    <w:rPr>
      <w:kern w:val="2"/>
      <w:sz w:val="21"/>
    </w:rPr>
  </w:style>
  <w:style w:type="paragraph" w:styleId="20">
    <w:name w:val="toc 2"/>
    <w:basedOn w:val="a"/>
    <w:next w:val="a"/>
    <w:uiPriority w:val="39"/>
    <w:rsid w:val="00056869"/>
    <w:pPr>
      <w:tabs>
        <w:tab w:val="clear" w:pos="377"/>
      </w:tabs>
      <w:ind w:leftChars="200" w:left="420"/>
    </w:pPr>
  </w:style>
  <w:style w:type="paragraph" w:styleId="a7">
    <w:name w:val="Title"/>
    <w:basedOn w:val="a"/>
    <w:next w:val="a"/>
    <w:link w:val="Char3"/>
    <w:qFormat/>
    <w:rsid w:val="00056869"/>
    <w:pPr>
      <w:spacing w:before="240" w:after="60"/>
      <w:jc w:val="center"/>
      <w:outlineLvl w:val="0"/>
    </w:pPr>
    <w:rPr>
      <w:rFonts w:ascii="Cambria" w:eastAsiaTheme="minorEastAsia" w:hAnsi="Cambria"/>
      <w:b/>
      <w:bCs/>
      <w:kern w:val="2"/>
      <w:sz w:val="32"/>
      <w:szCs w:val="32"/>
    </w:rPr>
  </w:style>
  <w:style w:type="table" w:styleId="a8">
    <w:name w:val="Table Grid"/>
    <w:basedOn w:val="a1"/>
    <w:rsid w:val="00056869"/>
    <w:pPr>
      <w:widowControl w:val="0"/>
      <w:spacing w:line="312" w:lineRule="auto"/>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age number"/>
    <w:basedOn w:val="a0"/>
    <w:rsid w:val="00056869"/>
  </w:style>
  <w:style w:type="character" w:styleId="aa">
    <w:name w:val="FollowedHyperlink"/>
    <w:basedOn w:val="a0"/>
    <w:uiPriority w:val="99"/>
    <w:semiHidden/>
    <w:unhideWhenUsed/>
    <w:rsid w:val="00056869"/>
    <w:rPr>
      <w:color w:val="800080" w:themeColor="followedHyperlink"/>
      <w:u w:val="single"/>
    </w:rPr>
  </w:style>
  <w:style w:type="character" w:styleId="ab">
    <w:name w:val="Hyperlink"/>
    <w:uiPriority w:val="99"/>
    <w:rsid w:val="00056869"/>
    <w:rPr>
      <w:color w:val="0000FF"/>
      <w:u w:val="single"/>
    </w:rPr>
  </w:style>
  <w:style w:type="character" w:customStyle="1" w:styleId="Char2">
    <w:name w:val="页眉 Char"/>
    <w:basedOn w:val="a0"/>
    <w:link w:val="a6"/>
    <w:uiPriority w:val="99"/>
    <w:rsid w:val="00056869"/>
    <w:rPr>
      <w:sz w:val="18"/>
      <w:szCs w:val="18"/>
    </w:rPr>
  </w:style>
  <w:style w:type="character" w:customStyle="1" w:styleId="Char1">
    <w:name w:val="页脚 Char"/>
    <w:basedOn w:val="a0"/>
    <w:link w:val="a5"/>
    <w:uiPriority w:val="99"/>
    <w:rsid w:val="00056869"/>
    <w:rPr>
      <w:sz w:val="18"/>
      <w:szCs w:val="18"/>
    </w:rPr>
  </w:style>
  <w:style w:type="character" w:customStyle="1" w:styleId="1Char">
    <w:name w:val="标题 1 Char"/>
    <w:basedOn w:val="a0"/>
    <w:link w:val="1"/>
    <w:rsid w:val="00056869"/>
    <w:rPr>
      <w:rFonts w:ascii="黑体" w:eastAsia="黑体" w:hAnsi="Times New Roman" w:cs="Times New Roman"/>
      <w:bCs/>
      <w:kern w:val="44"/>
      <w:sz w:val="30"/>
      <w:szCs w:val="30"/>
    </w:rPr>
  </w:style>
  <w:style w:type="character" w:customStyle="1" w:styleId="2Char">
    <w:name w:val="标题 2 Char"/>
    <w:basedOn w:val="a0"/>
    <w:link w:val="2"/>
    <w:rsid w:val="00056869"/>
    <w:rPr>
      <w:rFonts w:ascii="黑体" w:eastAsia="黑体" w:hAnsi="Times New Roman" w:cs="Times New Roman"/>
      <w:bCs/>
      <w:kern w:val="0"/>
      <w:sz w:val="28"/>
      <w:szCs w:val="28"/>
    </w:rPr>
  </w:style>
  <w:style w:type="character" w:customStyle="1" w:styleId="3Char">
    <w:name w:val="标题 3 Char"/>
    <w:basedOn w:val="a0"/>
    <w:link w:val="3"/>
    <w:rsid w:val="00056869"/>
    <w:rPr>
      <w:rFonts w:ascii="黑体" w:eastAsia="黑体" w:hAnsi="Times New Roman" w:cs="Times New Roman"/>
      <w:bCs/>
      <w:kern w:val="0"/>
      <w:sz w:val="24"/>
      <w:szCs w:val="32"/>
    </w:rPr>
  </w:style>
  <w:style w:type="character" w:customStyle="1" w:styleId="4Char">
    <w:name w:val="标题 4 Char"/>
    <w:basedOn w:val="a0"/>
    <w:link w:val="4"/>
    <w:rsid w:val="00056869"/>
    <w:rPr>
      <w:rFonts w:ascii="Times New Roman" w:eastAsia="宋体" w:hAnsi="Times New Roman" w:cs="Times New Roman"/>
      <w:bCs/>
      <w:kern w:val="0"/>
      <w:sz w:val="24"/>
      <w:szCs w:val="24"/>
    </w:rPr>
  </w:style>
  <w:style w:type="paragraph" w:customStyle="1" w:styleId="Style16">
    <w:name w:val="_Style 16"/>
    <w:uiPriority w:val="99"/>
    <w:qFormat/>
    <w:rsid w:val="00056869"/>
    <w:pPr>
      <w:tabs>
        <w:tab w:val="left" w:pos="377"/>
      </w:tabs>
      <w:spacing w:line="300" w:lineRule="auto"/>
      <w:jc w:val="both"/>
    </w:pPr>
    <w:rPr>
      <w:rFonts w:ascii="Times New Roman" w:eastAsia="宋体" w:hAnsi="Times New Roman" w:cs="Times New Roman"/>
      <w:sz w:val="24"/>
      <w:szCs w:val="24"/>
    </w:rPr>
  </w:style>
  <w:style w:type="character" w:customStyle="1" w:styleId="1Char0">
    <w:name w:val="正文1 Char"/>
    <w:link w:val="11"/>
    <w:rsid w:val="00056869"/>
    <w:rPr>
      <w:rFonts w:eastAsia="宋体"/>
      <w:sz w:val="24"/>
      <w:lang w:eastAsia="en-US" w:bidi="en-US"/>
    </w:rPr>
  </w:style>
  <w:style w:type="paragraph" w:customStyle="1" w:styleId="11">
    <w:name w:val="正文1"/>
    <w:basedOn w:val="a"/>
    <w:link w:val="1Char0"/>
    <w:rsid w:val="00056869"/>
    <w:pPr>
      <w:tabs>
        <w:tab w:val="clear" w:pos="377"/>
      </w:tabs>
      <w:snapToGrid w:val="0"/>
      <w:ind w:firstLineChars="200" w:firstLine="480"/>
      <w:jc w:val="left"/>
    </w:pPr>
    <w:rPr>
      <w:rFonts w:asciiTheme="minorHAnsi" w:hAnsiTheme="minorHAnsi" w:cstheme="minorBidi"/>
      <w:kern w:val="2"/>
      <w:szCs w:val="22"/>
      <w:lang w:eastAsia="en-US" w:bidi="en-US"/>
    </w:rPr>
  </w:style>
  <w:style w:type="character" w:customStyle="1" w:styleId="Char">
    <w:name w:val="文档结构图 Char"/>
    <w:basedOn w:val="a0"/>
    <w:link w:val="a3"/>
    <w:rsid w:val="00056869"/>
    <w:rPr>
      <w:rFonts w:ascii="宋体"/>
      <w:sz w:val="18"/>
      <w:szCs w:val="18"/>
    </w:rPr>
  </w:style>
  <w:style w:type="character" w:customStyle="1" w:styleId="Char4">
    <w:name w:val="关键词 Char"/>
    <w:rsid w:val="00056869"/>
    <w:rPr>
      <w:rFonts w:ascii="仿宋_GB2312" w:eastAsia="仿宋_GB2312"/>
      <w:sz w:val="24"/>
      <w:szCs w:val="24"/>
      <w:lang w:bidi="en-US"/>
    </w:rPr>
  </w:style>
  <w:style w:type="character" w:customStyle="1" w:styleId="Char5">
    <w:name w:val="图名英文 Char"/>
    <w:link w:val="ac"/>
    <w:rsid w:val="00056869"/>
    <w:rPr>
      <w:rFonts w:eastAsia="宋体"/>
      <w:szCs w:val="21"/>
      <w:lang w:eastAsia="en-US" w:bidi="en-US"/>
    </w:rPr>
  </w:style>
  <w:style w:type="paragraph" w:customStyle="1" w:styleId="ac">
    <w:name w:val="图名英文"/>
    <w:basedOn w:val="a"/>
    <w:link w:val="Char5"/>
    <w:qFormat/>
    <w:rsid w:val="00056869"/>
    <w:pPr>
      <w:tabs>
        <w:tab w:val="clear" w:pos="377"/>
      </w:tabs>
      <w:snapToGrid w:val="0"/>
      <w:ind w:firstLineChars="200" w:firstLine="480"/>
      <w:jc w:val="center"/>
    </w:pPr>
    <w:rPr>
      <w:rFonts w:asciiTheme="minorHAnsi" w:hAnsiTheme="minorHAnsi" w:cstheme="minorBidi"/>
      <w:kern w:val="2"/>
      <w:sz w:val="21"/>
      <w:szCs w:val="21"/>
      <w:lang w:eastAsia="en-US" w:bidi="en-US"/>
    </w:rPr>
  </w:style>
  <w:style w:type="character" w:customStyle="1" w:styleId="Char6">
    <w:name w:val="图名中文 Char"/>
    <w:link w:val="ad"/>
    <w:rsid w:val="00056869"/>
    <w:rPr>
      <w:rFonts w:ascii="宋体" w:eastAsia="宋体" w:hAnsi="宋体"/>
      <w:szCs w:val="21"/>
      <w:lang w:eastAsia="en-US" w:bidi="en-US"/>
    </w:rPr>
  </w:style>
  <w:style w:type="paragraph" w:customStyle="1" w:styleId="ad">
    <w:name w:val="图名中文"/>
    <w:basedOn w:val="a"/>
    <w:link w:val="Char6"/>
    <w:qFormat/>
    <w:rsid w:val="00056869"/>
    <w:pPr>
      <w:tabs>
        <w:tab w:val="clear" w:pos="377"/>
      </w:tabs>
      <w:snapToGrid w:val="0"/>
      <w:ind w:firstLineChars="200" w:firstLine="480"/>
      <w:jc w:val="center"/>
    </w:pPr>
    <w:rPr>
      <w:rFonts w:ascii="宋体" w:hAnsi="宋体" w:cstheme="minorBidi"/>
      <w:kern w:val="2"/>
      <w:sz w:val="21"/>
      <w:szCs w:val="21"/>
      <w:lang w:eastAsia="en-US" w:bidi="en-US"/>
    </w:rPr>
  </w:style>
  <w:style w:type="character" w:customStyle="1" w:styleId="Char7">
    <w:name w:val="关键词题头 Char"/>
    <w:rsid w:val="00056869"/>
    <w:rPr>
      <w:rFonts w:ascii="黑体" w:eastAsia="黑体"/>
      <w:sz w:val="24"/>
      <w:szCs w:val="24"/>
      <w:lang w:bidi="en-US"/>
    </w:rPr>
  </w:style>
  <w:style w:type="character" w:customStyle="1" w:styleId="Char3">
    <w:name w:val="标题 Char"/>
    <w:basedOn w:val="a0"/>
    <w:link w:val="a7"/>
    <w:rsid w:val="00056869"/>
    <w:rPr>
      <w:rFonts w:ascii="Cambria" w:hAnsi="Cambria" w:cs="Times New Roman"/>
      <w:b/>
      <w:bCs/>
      <w:sz w:val="32"/>
      <w:szCs w:val="32"/>
    </w:rPr>
  </w:style>
  <w:style w:type="character" w:customStyle="1" w:styleId="Char8">
    <w:name w:val="英文关键词 Char"/>
    <w:rsid w:val="00056869"/>
    <w:rPr>
      <w:rFonts w:ascii="Calibri" w:eastAsia="宋体" w:hAnsi="Calibri"/>
      <w:sz w:val="24"/>
      <w:szCs w:val="24"/>
      <w:lang w:eastAsia="en-US" w:bidi="en-US"/>
    </w:rPr>
  </w:style>
  <w:style w:type="character" w:customStyle="1" w:styleId="Char9">
    <w:name w:val="参考文献正文 Char"/>
    <w:link w:val="ae"/>
    <w:rsid w:val="00056869"/>
    <w:rPr>
      <w:rFonts w:ascii="宋体" w:eastAsia="宋体" w:hAnsi="宋体"/>
      <w:szCs w:val="21"/>
      <w:lang w:bidi="en-US"/>
    </w:rPr>
  </w:style>
  <w:style w:type="paragraph" w:customStyle="1" w:styleId="ae">
    <w:name w:val="参考文献正文"/>
    <w:basedOn w:val="a"/>
    <w:link w:val="Char9"/>
    <w:qFormat/>
    <w:rsid w:val="00056869"/>
    <w:pPr>
      <w:tabs>
        <w:tab w:val="clear" w:pos="377"/>
      </w:tabs>
      <w:snapToGrid w:val="0"/>
      <w:ind w:firstLineChars="200" w:firstLine="480"/>
      <w:jc w:val="left"/>
    </w:pPr>
    <w:rPr>
      <w:rFonts w:ascii="宋体" w:hAnsi="宋体" w:cstheme="minorBidi"/>
      <w:kern w:val="2"/>
      <w:sz w:val="21"/>
      <w:szCs w:val="21"/>
      <w:lang w:bidi="en-US"/>
    </w:rPr>
  </w:style>
  <w:style w:type="character" w:customStyle="1" w:styleId="Char10">
    <w:name w:val="文档结构图 Char1"/>
    <w:basedOn w:val="a0"/>
    <w:uiPriority w:val="99"/>
    <w:semiHidden/>
    <w:rsid w:val="00056869"/>
    <w:rPr>
      <w:rFonts w:ascii="宋体" w:eastAsia="宋体" w:hAnsi="Times New Roman" w:cs="Times New Roman"/>
      <w:kern w:val="0"/>
      <w:sz w:val="18"/>
      <w:szCs w:val="18"/>
    </w:rPr>
  </w:style>
  <w:style w:type="character" w:customStyle="1" w:styleId="Char11">
    <w:name w:val="标题 Char1"/>
    <w:basedOn w:val="a0"/>
    <w:uiPriority w:val="10"/>
    <w:rsid w:val="00056869"/>
    <w:rPr>
      <w:rFonts w:asciiTheme="majorHAnsi" w:eastAsia="宋体" w:hAnsiTheme="majorHAnsi" w:cstheme="majorBidi"/>
      <w:b/>
      <w:bCs/>
      <w:kern w:val="0"/>
      <w:sz w:val="32"/>
      <w:szCs w:val="32"/>
    </w:rPr>
  </w:style>
  <w:style w:type="paragraph" w:customStyle="1" w:styleId="12">
    <w:name w:val="样式 参考文献标题 + 段后: 1 行"/>
    <w:basedOn w:val="a"/>
    <w:rsid w:val="00056869"/>
    <w:pPr>
      <w:keepNext/>
      <w:tabs>
        <w:tab w:val="clear" w:pos="377"/>
      </w:tabs>
      <w:snapToGrid w:val="0"/>
      <w:spacing w:afterLines="100" w:line="360" w:lineRule="auto"/>
      <w:jc w:val="center"/>
      <w:outlineLvl w:val="0"/>
    </w:pPr>
    <w:rPr>
      <w:rFonts w:ascii="Cambria" w:eastAsia="黑体" w:hAnsi="Cambria" w:cs="宋体"/>
      <w:kern w:val="32"/>
      <w:sz w:val="30"/>
      <w:szCs w:val="20"/>
      <w:lang w:bidi="en-US"/>
    </w:rPr>
  </w:style>
  <w:style w:type="paragraph" w:styleId="af">
    <w:name w:val="List Paragraph"/>
    <w:basedOn w:val="a"/>
    <w:uiPriority w:val="99"/>
    <w:qFormat/>
    <w:rsid w:val="00056869"/>
    <w:pPr>
      <w:ind w:firstLineChars="200" w:firstLine="420"/>
    </w:pPr>
  </w:style>
  <w:style w:type="paragraph" w:customStyle="1" w:styleId="110">
    <w:name w:val="样式 标题 1 + 段后: 1 行"/>
    <w:basedOn w:val="1"/>
    <w:rsid w:val="00056869"/>
    <w:pPr>
      <w:keepLines w:val="0"/>
      <w:tabs>
        <w:tab w:val="clear" w:pos="377"/>
      </w:tabs>
      <w:snapToGrid w:val="0"/>
      <w:spacing w:afterLines="100"/>
      <w:jc w:val="left"/>
    </w:pPr>
    <w:rPr>
      <w:rFonts w:ascii="Cambria" w:hAnsi="Cambria" w:cs="宋体"/>
      <w:bCs w:val="0"/>
      <w:kern w:val="32"/>
      <w:szCs w:val="20"/>
      <w:lang w:bidi="en-US"/>
    </w:rPr>
  </w:style>
  <w:style w:type="character" w:customStyle="1" w:styleId="Char0">
    <w:name w:val="批注框文本 Char"/>
    <w:basedOn w:val="a0"/>
    <w:link w:val="a4"/>
    <w:uiPriority w:val="99"/>
    <w:semiHidden/>
    <w:rsid w:val="00056869"/>
    <w:rPr>
      <w:rFonts w:ascii="Times New Roman" w:eastAsia="宋体" w:hAnsi="Times New Roman" w:cs="Times New Roman"/>
      <w:kern w:val="0"/>
      <w:sz w:val="18"/>
      <w:szCs w:val="18"/>
    </w:rPr>
  </w:style>
  <w:style w:type="paragraph" w:styleId="HTML">
    <w:name w:val="HTML Preformatted"/>
    <w:basedOn w:val="a"/>
    <w:link w:val="HTMLChar"/>
    <w:uiPriority w:val="99"/>
    <w:semiHidden/>
    <w:unhideWhenUsed/>
    <w:rsid w:val="00605915"/>
    <w:rPr>
      <w:rFonts w:ascii="Courier New" w:hAnsi="Courier New" w:cs="Courier New"/>
      <w:sz w:val="20"/>
      <w:szCs w:val="20"/>
    </w:rPr>
  </w:style>
  <w:style w:type="character" w:customStyle="1" w:styleId="HTMLChar">
    <w:name w:val="HTML 预设格式 Char"/>
    <w:basedOn w:val="a0"/>
    <w:link w:val="HTML"/>
    <w:uiPriority w:val="99"/>
    <w:semiHidden/>
    <w:rsid w:val="00605915"/>
    <w:rPr>
      <w:rFonts w:ascii="Courier New" w:eastAsia="宋体" w:hAnsi="Courier New" w:cs="Courier New"/>
    </w:rPr>
  </w:style>
  <w:style w:type="character" w:styleId="af0">
    <w:name w:val="annotation reference"/>
    <w:basedOn w:val="a0"/>
    <w:uiPriority w:val="99"/>
    <w:semiHidden/>
    <w:unhideWhenUsed/>
    <w:rsid w:val="00FB6A1B"/>
    <w:rPr>
      <w:sz w:val="21"/>
      <w:szCs w:val="21"/>
    </w:rPr>
  </w:style>
  <w:style w:type="paragraph" w:styleId="af1">
    <w:name w:val="annotation text"/>
    <w:basedOn w:val="a"/>
    <w:link w:val="Chara"/>
    <w:uiPriority w:val="99"/>
    <w:semiHidden/>
    <w:unhideWhenUsed/>
    <w:rsid w:val="00FB6A1B"/>
    <w:pPr>
      <w:jc w:val="left"/>
    </w:pPr>
  </w:style>
  <w:style w:type="character" w:customStyle="1" w:styleId="Chara">
    <w:name w:val="批注文字 Char"/>
    <w:basedOn w:val="a0"/>
    <w:link w:val="af1"/>
    <w:uiPriority w:val="99"/>
    <w:semiHidden/>
    <w:rsid w:val="00FB6A1B"/>
    <w:rPr>
      <w:rFonts w:ascii="Times New Roman" w:eastAsia="宋体" w:hAnsi="Times New Roman" w:cs="Times New Roman"/>
      <w:sz w:val="24"/>
      <w:szCs w:val="24"/>
    </w:rPr>
  </w:style>
  <w:style w:type="paragraph" w:styleId="af2">
    <w:name w:val="annotation subject"/>
    <w:basedOn w:val="af1"/>
    <w:next w:val="af1"/>
    <w:link w:val="Charb"/>
    <w:uiPriority w:val="99"/>
    <w:semiHidden/>
    <w:unhideWhenUsed/>
    <w:rsid w:val="00FB6A1B"/>
    <w:rPr>
      <w:b/>
      <w:bCs/>
    </w:rPr>
  </w:style>
  <w:style w:type="character" w:customStyle="1" w:styleId="Charb">
    <w:name w:val="批注主题 Char"/>
    <w:basedOn w:val="Chara"/>
    <w:link w:val="af2"/>
    <w:uiPriority w:val="99"/>
    <w:semiHidden/>
    <w:rsid w:val="00FB6A1B"/>
    <w:rPr>
      <w:rFonts w:ascii="Times New Roman" w:eastAsia="宋体" w:hAnsi="Times New Roman" w:cs="Times New Roman"/>
      <w:b/>
      <w:bCs/>
      <w:sz w:val="24"/>
      <w:szCs w:val="24"/>
    </w:rPr>
  </w:style>
  <w:style w:type="paragraph" w:styleId="af3">
    <w:name w:val="No Spacing"/>
    <w:uiPriority w:val="1"/>
    <w:qFormat/>
    <w:rsid w:val="006864DB"/>
    <w:pPr>
      <w:widowControl w:val="0"/>
      <w:jc w:val="both"/>
    </w:pPr>
    <w:rPr>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0" w:unhideWhenUsed="0"/>
    <w:lsdException w:name="toc 7" w:uiPriority="0" w:unhideWhenUsed="0"/>
    <w:lsdException w:name="toc 8" w:uiPriority="39"/>
    <w:lsdException w:name="toc 9" w:uiPriority="39"/>
    <w:lsdException w:name="header" w:semiHidden="0" w:uiPriority="0"/>
    <w:lsdException w:name="footer" w:semiHidden="0" w:uiPriority="0"/>
    <w:lsdException w:name="caption" w:uiPriority="35" w:qFormat="1"/>
    <w:lsdException w:name="page number" w:semiHidden="0" w:uiPriority="0" w:unhideWhenUsed="0"/>
    <w:lsdException w:name="Title" w:semiHidden="0" w:uiPriority="0" w:unhideWhenUsed="0" w:qFormat="1"/>
    <w:lsdException w:name="Default Paragraph Font" w:semiHidden="0"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semiHidden="0" w:uiPriority="0" w:unhideWhenUsed="0"/>
    <w:lsdException w:name="Normal Table" w:qFormat="1"/>
    <w:lsdException w:name="Table Grid" w:semiHidden="0" w:uiPriority="0"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6869"/>
    <w:pPr>
      <w:tabs>
        <w:tab w:val="left" w:pos="377"/>
      </w:tabs>
      <w:spacing w:line="300" w:lineRule="auto"/>
      <w:jc w:val="both"/>
    </w:pPr>
    <w:rPr>
      <w:rFonts w:ascii="Times New Roman" w:eastAsia="宋体" w:hAnsi="Times New Roman" w:cs="Times New Roman"/>
      <w:sz w:val="24"/>
      <w:szCs w:val="24"/>
    </w:rPr>
  </w:style>
  <w:style w:type="paragraph" w:styleId="1">
    <w:name w:val="heading 1"/>
    <w:basedOn w:val="a"/>
    <w:next w:val="a"/>
    <w:link w:val="1Char"/>
    <w:qFormat/>
    <w:rsid w:val="00056869"/>
    <w:pPr>
      <w:keepNext/>
      <w:keepLines/>
      <w:spacing w:after="220" w:line="360" w:lineRule="auto"/>
      <w:outlineLvl w:val="0"/>
    </w:pPr>
    <w:rPr>
      <w:rFonts w:ascii="黑体" w:eastAsia="黑体"/>
      <w:bCs/>
      <w:kern w:val="44"/>
      <w:sz w:val="30"/>
      <w:szCs w:val="30"/>
    </w:rPr>
  </w:style>
  <w:style w:type="paragraph" w:styleId="2">
    <w:name w:val="heading 2"/>
    <w:basedOn w:val="a"/>
    <w:next w:val="a"/>
    <w:link w:val="2Char"/>
    <w:qFormat/>
    <w:rsid w:val="00056869"/>
    <w:pPr>
      <w:keepNext/>
      <w:keepLines/>
      <w:spacing w:beforeLines="50" w:line="360" w:lineRule="auto"/>
      <w:outlineLvl w:val="1"/>
    </w:pPr>
    <w:rPr>
      <w:rFonts w:ascii="黑体" w:eastAsia="黑体"/>
      <w:bCs/>
      <w:sz w:val="28"/>
      <w:szCs w:val="28"/>
    </w:rPr>
  </w:style>
  <w:style w:type="paragraph" w:styleId="3">
    <w:name w:val="heading 3"/>
    <w:basedOn w:val="a"/>
    <w:next w:val="a"/>
    <w:link w:val="3Char"/>
    <w:qFormat/>
    <w:rsid w:val="00056869"/>
    <w:pPr>
      <w:keepNext/>
      <w:keepLines/>
      <w:spacing w:beforeLines="50" w:line="360" w:lineRule="auto"/>
      <w:outlineLvl w:val="2"/>
    </w:pPr>
    <w:rPr>
      <w:rFonts w:ascii="黑体" w:eastAsia="黑体"/>
      <w:bCs/>
      <w:szCs w:val="32"/>
    </w:rPr>
  </w:style>
  <w:style w:type="paragraph" w:styleId="4">
    <w:name w:val="heading 4"/>
    <w:basedOn w:val="a"/>
    <w:next w:val="a"/>
    <w:link w:val="4Char"/>
    <w:qFormat/>
    <w:rsid w:val="00056869"/>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rsid w:val="00056869"/>
    <w:pPr>
      <w:widowControl w:val="0"/>
      <w:tabs>
        <w:tab w:val="clear" w:pos="377"/>
      </w:tabs>
      <w:spacing w:line="240" w:lineRule="auto"/>
      <w:ind w:leftChars="1200" w:left="2520"/>
    </w:pPr>
    <w:rPr>
      <w:kern w:val="2"/>
      <w:sz w:val="21"/>
    </w:rPr>
  </w:style>
  <w:style w:type="paragraph" w:styleId="a3">
    <w:name w:val="Document Map"/>
    <w:basedOn w:val="a"/>
    <w:link w:val="Char"/>
    <w:rsid w:val="00056869"/>
    <w:rPr>
      <w:rFonts w:ascii="宋体" w:eastAsiaTheme="minorEastAsia" w:hAnsiTheme="minorHAnsi" w:cstheme="minorBidi"/>
      <w:kern w:val="2"/>
      <w:sz w:val="18"/>
      <w:szCs w:val="18"/>
    </w:rPr>
  </w:style>
  <w:style w:type="paragraph" w:styleId="30">
    <w:name w:val="toc 3"/>
    <w:basedOn w:val="a"/>
    <w:next w:val="a"/>
    <w:uiPriority w:val="39"/>
    <w:rsid w:val="00056869"/>
    <w:pPr>
      <w:tabs>
        <w:tab w:val="clear" w:pos="377"/>
      </w:tabs>
      <w:ind w:leftChars="400" w:left="840"/>
    </w:pPr>
  </w:style>
  <w:style w:type="paragraph" w:styleId="a4">
    <w:name w:val="Balloon Text"/>
    <w:basedOn w:val="a"/>
    <w:link w:val="Char0"/>
    <w:uiPriority w:val="99"/>
    <w:semiHidden/>
    <w:unhideWhenUsed/>
    <w:rsid w:val="00056869"/>
    <w:pPr>
      <w:spacing w:line="240" w:lineRule="auto"/>
    </w:pPr>
    <w:rPr>
      <w:sz w:val="18"/>
      <w:szCs w:val="18"/>
    </w:rPr>
  </w:style>
  <w:style w:type="paragraph" w:styleId="a5">
    <w:name w:val="footer"/>
    <w:basedOn w:val="a"/>
    <w:link w:val="Char1"/>
    <w:unhideWhenUsed/>
    <w:rsid w:val="00056869"/>
    <w:pPr>
      <w:tabs>
        <w:tab w:val="center" w:pos="4153"/>
        <w:tab w:val="right" w:pos="8306"/>
      </w:tabs>
      <w:snapToGrid w:val="0"/>
      <w:jc w:val="left"/>
    </w:pPr>
    <w:rPr>
      <w:sz w:val="18"/>
      <w:szCs w:val="18"/>
    </w:rPr>
  </w:style>
  <w:style w:type="paragraph" w:styleId="a6">
    <w:name w:val="header"/>
    <w:basedOn w:val="a"/>
    <w:link w:val="Char2"/>
    <w:unhideWhenUsed/>
    <w:rsid w:val="0005686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rsid w:val="00056869"/>
    <w:pPr>
      <w:tabs>
        <w:tab w:val="clear" w:pos="377"/>
      </w:tabs>
    </w:pPr>
  </w:style>
  <w:style w:type="paragraph" w:styleId="6">
    <w:name w:val="toc 6"/>
    <w:basedOn w:val="a"/>
    <w:next w:val="a"/>
    <w:semiHidden/>
    <w:rsid w:val="00056869"/>
    <w:pPr>
      <w:widowControl w:val="0"/>
      <w:tabs>
        <w:tab w:val="clear" w:pos="377"/>
      </w:tabs>
      <w:spacing w:line="240" w:lineRule="auto"/>
      <w:ind w:leftChars="1000" w:left="2100"/>
    </w:pPr>
    <w:rPr>
      <w:kern w:val="2"/>
      <w:sz w:val="21"/>
    </w:rPr>
  </w:style>
  <w:style w:type="paragraph" w:styleId="20">
    <w:name w:val="toc 2"/>
    <w:basedOn w:val="a"/>
    <w:next w:val="a"/>
    <w:uiPriority w:val="39"/>
    <w:rsid w:val="00056869"/>
    <w:pPr>
      <w:tabs>
        <w:tab w:val="clear" w:pos="377"/>
      </w:tabs>
      <w:ind w:leftChars="200" w:left="420"/>
    </w:pPr>
  </w:style>
  <w:style w:type="paragraph" w:styleId="a7">
    <w:name w:val="Title"/>
    <w:basedOn w:val="a"/>
    <w:next w:val="a"/>
    <w:link w:val="Char3"/>
    <w:qFormat/>
    <w:rsid w:val="00056869"/>
    <w:pPr>
      <w:spacing w:before="240" w:after="60"/>
      <w:jc w:val="center"/>
      <w:outlineLvl w:val="0"/>
    </w:pPr>
    <w:rPr>
      <w:rFonts w:ascii="Cambria" w:eastAsiaTheme="minorEastAsia" w:hAnsi="Cambria"/>
      <w:b/>
      <w:bCs/>
      <w:kern w:val="2"/>
      <w:sz w:val="32"/>
      <w:szCs w:val="32"/>
    </w:rPr>
  </w:style>
  <w:style w:type="table" w:styleId="a8">
    <w:name w:val="Table Grid"/>
    <w:basedOn w:val="a1"/>
    <w:rsid w:val="00056869"/>
    <w:pPr>
      <w:widowControl w:val="0"/>
      <w:spacing w:line="312" w:lineRule="auto"/>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page number"/>
    <w:basedOn w:val="a0"/>
    <w:rsid w:val="00056869"/>
  </w:style>
  <w:style w:type="character" w:styleId="aa">
    <w:name w:val="FollowedHyperlink"/>
    <w:basedOn w:val="a0"/>
    <w:uiPriority w:val="99"/>
    <w:semiHidden/>
    <w:unhideWhenUsed/>
    <w:rsid w:val="00056869"/>
    <w:rPr>
      <w:color w:val="800080" w:themeColor="followedHyperlink"/>
      <w:u w:val="single"/>
    </w:rPr>
  </w:style>
  <w:style w:type="character" w:styleId="ab">
    <w:name w:val="Hyperlink"/>
    <w:uiPriority w:val="99"/>
    <w:rsid w:val="00056869"/>
    <w:rPr>
      <w:color w:val="0000FF"/>
      <w:u w:val="single"/>
    </w:rPr>
  </w:style>
  <w:style w:type="character" w:customStyle="1" w:styleId="Char2">
    <w:name w:val="页眉 Char"/>
    <w:basedOn w:val="a0"/>
    <w:link w:val="a6"/>
    <w:uiPriority w:val="99"/>
    <w:rsid w:val="00056869"/>
    <w:rPr>
      <w:sz w:val="18"/>
      <w:szCs w:val="18"/>
    </w:rPr>
  </w:style>
  <w:style w:type="character" w:customStyle="1" w:styleId="Char1">
    <w:name w:val="页脚 Char"/>
    <w:basedOn w:val="a0"/>
    <w:link w:val="a5"/>
    <w:uiPriority w:val="99"/>
    <w:rsid w:val="00056869"/>
    <w:rPr>
      <w:sz w:val="18"/>
      <w:szCs w:val="18"/>
    </w:rPr>
  </w:style>
  <w:style w:type="character" w:customStyle="1" w:styleId="1Char">
    <w:name w:val="标题 1 Char"/>
    <w:basedOn w:val="a0"/>
    <w:link w:val="1"/>
    <w:rsid w:val="00056869"/>
    <w:rPr>
      <w:rFonts w:ascii="黑体" w:eastAsia="黑体" w:hAnsi="Times New Roman" w:cs="Times New Roman"/>
      <w:bCs/>
      <w:kern w:val="44"/>
      <w:sz w:val="30"/>
      <w:szCs w:val="30"/>
    </w:rPr>
  </w:style>
  <w:style w:type="character" w:customStyle="1" w:styleId="2Char">
    <w:name w:val="标题 2 Char"/>
    <w:basedOn w:val="a0"/>
    <w:link w:val="2"/>
    <w:rsid w:val="00056869"/>
    <w:rPr>
      <w:rFonts w:ascii="黑体" w:eastAsia="黑体" w:hAnsi="Times New Roman" w:cs="Times New Roman"/>
      <w:bCs/>
      <w:kern w:val="0"/>
      <w:sz w:val="28"/>
      <w:szCs w:val="28"/>
    </w:rPr>
  </w:style>
  <w:style w:type="character" w:customStyle="1" w:styleId="3Char">
    <w:name w:val="标题 3 Char"/>
    <w:basedOn w:val="a0"/>
    <w:link w:val="3"/>
    <w:rsid w:val="00056869"/>
    <w:rPr>
      <w:rFonts w:ascii="黑体" w:eastAsia="黑体" w:hAnsi="Times New Roman" w:cs="Times New Roman"/>
      <w:bCs/>
      <w:kern w:val="0"/>
      <w:sz w:val="24"/>
      <w:szCs w:val="32"/>
    </w:rPr>
  </w:style>
  <w:style w:type="character" w:customStyle="1" w:styleId="4Char">
    <w:name w:val="标题 4 Char"/>
    <w:basedOn w:val="a0"/>
    <w:link w:val="4"/>
    <w:rsid w:val="00056869"/>
    <w:rPr>
      <w:rFonts w:ascii="Times New Roman" w:eastAsia="宋体" w:hAnsi="Times New Roman" w:cs="Times New Roman"/>
      <w:bCs/>
      <w:kern w:val="0"/>
      <w:sz w:val="24"/>
      <w:szCs w:val="24"/>
    </w:rPr>
  </w:style>
  <w:style w:type="paragraph" w:customStyle="1" w:styleId="Style16">
    <w:name w:val="_Style 16"/>
    <w:uiPriority w:val="99"/>
    <w:qFormat/>
    <w:rsid w:val="00056869"/>
    <w:pPr>
      <w:tabs>
        <w:tab w:val="left" w:pos="377"/>
      </w:tabs>
      <w:spacing w:line="300" w:lineRule="auto"/>
      <w:jc w:val="both"/>
    </w:pPr>
    <w:rPr>
      <w:rFonts w:ascii="Times New Roman" w:eastAsia="宋体" w:hAnsi="Times New Roman" w:cs="Times New Roman"/>
      <w:sz w:val="24"/>
      <w:szCs w:val="24"/>
    </w:rPr>
  </w:style>
  <w:style w:type="character" w:customStyle="1" w:styleId="1Char0">
    <w:name w:val="正文1 Char"/>
    <w:link w:val="11"/>
    <w:rsid w:val="00056869"/>
    <w:rPr>
      <w:rFonts w:eastAsia="宋体"/>
      <w:sz w:val="24"/>
      <w:lang w:eastAsia="en-US" w:bidi="en-US"/>
    </w:rPr>
  </w:style>
  <w:style w:type="paragraph" w:customStyle="1" w:styleId="11">
    <w:name w:val="正文1"/>
    <w:basedOn w:val="a"/>
    <w:link w:val="1Char0"/>
    <w:rsid w:val="00056869"/>
    <w:pPr>
      <w:tabs>
        <w:tab w:val="clear" w:pos="377"/>
      </w:tabs>
      <w:snapToGrid w:val="0"/>
      <w:ind w:firstLineChars="200" w:firstLine="480"/>
      <w:jc w:val="left"/>
    </w:pPr>
    <w:rPr>
      <w:rFonts w:asciiTheme="minorHAnsi" w:hAnsiTheme="minorHAnsi" w:cstheme="minorBidi"/>
      <w:kern w:val="2"/>
      <w:szCs w:val="22"/>
      <w:lang w:eastAsia="en-US" w:bidi="en-US"/>
    </w:rPr>
  </w:style>
  <w:style w:type="character" w:customStyle="1" w:styleId="Char">
    <w:name w:val="文档结构图 Char"/>
    <w:basedOn w:val="a0"/>
    <w:link w:val="a3"/>
    <w:rsid w:val="00056869"/>
    <w:rPr>
      <w:rFonts w:ascii="宋体"/>
      <w:sz w:val="18"/>
      <w:szCs w:val="18"/>
    </w:rPr>
  </w:style>
  <w:style w:type="character" w:customStyle="1" w:styleId="Char4">
    <w:name w:val="关键词 Char"/>
    <w:rsid w:val="00056869"/>
    <w:rPr>
      <w:rFonts w:ascii="仿宋_GB2312" w:eastAsia="仿宋_GB2312"/>
      <w:sz w:val="24"/>
      <w:szCs w:val="24"/>
      <w:lang w:bidi="en-US"/>
    </w:rPr>
  </w:style>
  <w:style w:type="character" w:customStyle="1" w:styleId="Char5">
    <w:name w:val="图名英文 Char"/>
    <w:link w:val="ac"/>
    <w:rsid w:val="00056869"/>
    <w:rPr>
      <w:rFonts w:eastAsia="宋体"/>
      <w:szCs w:val="21"/>
      <w:lang w:eastAsia="en-US" w:bidi="en-US"/>
    </w:rPr>
  </w:style>
  <w:style w:type="paragraph" w:customStyle="1" w:styleId="ac">
    <w:name w:val="图名英文"/>
    <w:basedOn w:val="a"/>
    <w:link w:val="Char5"/>
    <w:qFormat/>
    <w:rsid w:val="00056869"/>
    <w:pPr>
      <w:tabs>
        <w:tab w:val="clear" w:pos="377"/>
      </w:tabs>
      <w:snapToGrid w:val="0"/>
      <w:ind w:firstLineChars="200" w:firstLine="480"/>
      <w:jc w:val="center"/>
    </w:pPr>
    <w:rPr>
      <w:rFonts w:asciiTheme="minorHAnsi" w:hAnsiTheme="minorHAnsi" w:cstheme="minorBidi"/>
      <w:kern w:val="2"/>
      <w:sz w:val="21"/>
      <w:szCs w:val="21"/>
      <w:lang w:eastAsia="en-US" w:bidi="en-US"/>
    </w:rPr>
  </w:style>
  <w:style w:type="character" w:customStyle="1" w:styleId="Char6">
    <w:name w:val="图名中文 Char"/>
    <w:link w:val="ad"/>
    <w:rsid w:val="00056869"/>
    <w:rPr>
      <w:rFonts w:ascii="宋体" w:eastAsia="宋体" w:hAnsi="宋体"/>
      <w:szCs w:val="21"/>
      <w:lang w:eastAsia="en-US" w:bidi="en-US"/>
    </w:rPr>
  </w:style>
  <w:style w:type="paragraph" w:customStyle="1" w:styleId="ad">
    <w:name w:val="图名中文"/>
    <w:basedOn w:val="a"/>
    <w:link w:val="Char6"/>
    <w:qFormat/>
    <w:rsid w:val="00056869"/>
    <w:pPr>
      <w:tabs>
        <w:tab w:val="clear" w:pos="377"/>
      </w:tabs>
      <w:snapToGrid w:val="0"/>
      <w:ind w:firstLineChars="200" w:firstLine="480"/>
      <w:jc w:val="center"/>
    </w:pPr>
    <w:rPr>
      <w:rFonts w:ascii="宋体" w:hAnsi="宋体" w:cstheme="minorBidi"/>
      <w:kern w:val="2"/>
      <w:sz w:val="21"/>
      <w:szCs w:val="21"/>
      <w:lang w:eastAsia="en-US" w:bidi="en-US"/>
    </w:rPr>
  </w:style>
  <w:style w:type="character" w:customStyle="1" w:styleId="Char7">
    <w:name w:val="关键词题头 Char"/>
    <w:rsid w:val="00056869"/>
    <w:rPr>
      <w:rFonts w:ascii="黑体" w:eastAsia="黑体"/>
      <w:sz w:val="24"/>
      <w:szCs w:val="24"/>
      <w:lang w:bidi="en-US"/>
    </w:rPr>
  </w:style>
  <w:style w:type="character" w:customStyle="1" w:styleId="Char3">
    <w:name w:val="标题 Char"/>
    <w:basedOn w:val="a0"/>
    <w:link w:val="a7"/>
    <w:rsid w:val="00056869"/>
    <w:rPr>
      <w:rFonts w:ascii="Cambria" w:hAnsi="Cambria" w:cs="Times New Roman"/>
      <w:b/>
      <w:bCs/>
      <w:sz w:val="32"/>
      <w:szCs w:val="32"/>
    </w:rPr>
  </w:style>
  <w:style w:type="character" w:customStyle="1" w:styleId="Char8">
    <w:name w:val="英文关键词 Char"/>
    <w:rsid w:val="00056869"/>
    <w:rPr>
      <w:rFonts w:ascii="Calibri" w:eastAsia="宋体" w:hAnsi="Calibri"/>
      <w:sz w:val="24"/>
      <w:szCs w:val="24"/>
      <w:lang w:eastAsia="en-US" w:bidi="en-US"/>
    </w:rPr>
  </w:style>
  <w:style w:type="character" w:customStyle="1" w:styleId="Char9">
    <w:name w:val="参考文献正文 Char"/>
    <w:link w:val="ae"/>
    <w:rsid w:val="00056869"/>
    <w:rPr>
      <w:rFonts w:ascii="宋体" w:eastAsia="宋体" w:hAnsi="宋体"/>
      <w:szCs w:val="21"/>
      <w:lang w:bidi="en-US"/>
    </w:rPr>
  </w:style>
  <w:style w:type="paragraph" w:customStyle="1" w:styleId="ae">
    <w:name w:val="参考文献正文"/>
    <w:basedOn w:val="a"/>
    <w:link w:val="Char9"/>
    <w:qFormat/>
    <w:rsid w:val="00056869"/>
    <w:pPr>
      <w:tabs>
        <w:tab w:val="clear" w:pos="377"/>
      </w:tabs>
      <w:snapToGrid w:val="0"/>
      <w:ind w:firstLineChars="200" w:firstLine="480"/>
      <w:jc w:val="left"/>
    </w:pPr>
    <w:rPr>
      <w:rFonts w:ascii="宋体" w:hAnsi="宋体" w:cstheme="minorBidi"/>
      <w:kern w:val="2"/>
      <w:sz w:val="21"/>
      <w:szCs w:val="21"/>
      <w:lang w:bidi="en-US"/>
    </w:rPr>
  </w:style>
  <w:style w:type="character" w:customStyle="1" w:styleId="Char10">
    <w:name w:val="文档结构图 Char1"/>
    <w:basedOn w:val="a0"/>
    <w:uiPriority w:val="99"/>
    <w:semiHidden/>
    <w:rsid w:val="00056869"/>
    <w:rPr>
      <w:rFonts w:ascii="宋体" w:eastAsia="宋体" w:hAnsi="Times New Roman" w:cs="Times New Roman"/>
      <w:kern w:val="0"/>
      <w:sz w:val="18"/>
      <w:szCs w:val="18"/>
    </w:rPr>
  </w:style>
  <w:style w:type="character" w:customStyle="1" w:styleId="Char11">
    <w:name w:val="标题 Char1"/>
    <w:basedOn w:val="a0"/>
    <w:uiPriority w:val="10"/>
    <w:rsid w:val="00056869"/>
    <w:rPr>
      <w:rFonts w:asciiTheme="majorHAnsi" w:eastAsia="宋体" w:hAnsiTheme="majorHAnsi" w:cstheme="majorBidi"/>
      <w:b/>
      <w:bCs/>
      <w:kern w:val="0"/>
      <w:sz w:val="32"/>
      <w:szCs w:val="32"/>
    </w:rPr>
  </w:style>
  <w:style w:type="paragraph" w:customStyle="1" w:styleId="12">
    <w:name w:val="样式 参考文献标题 + 段后: 1 行"/>
    <w:basedOn w:val="a"/>
    <w:rsid w:val="00056869"/>
    <w:pPr>
      <w:keepNext/>
      <w:tabs>
        <w:tab w:val="clear" w:pos="377"/>
      </w:tabs>
      <w:snapToGrid w:val="0"/>
      <w:spacing w:afterLines="100" w:line="360" w:lineRule="auto"/>
      <w:jc w:val="center"/>
      <w:outlineLvl w:val="0"/>
    </w:pPr>
    <w:rPr>
      <w:rFonts w:ascii="Cambria" w:eastAsia="黑体" w:hAnsi="Cambria" w:cs="宋体"/>
      <w:kern w:val="32"/>
      <w:sz w:val="30"/>
      <w:szCs w:val="20"/>
      <w:lang w:bidi="en-US"/>
    </w:rPr>
  </w:style>
  <w:style w:type="paragraph" w:styleId="af">
    <w:name w:val="List Paragraph"/>
    <w:basedOn w:val="a"/>
    <w:uiPriority w:val="99"/>
    <w:qFormat/>
    <w:rsid w:val="00056869"/>
    <w:pPr>
      <w:ind w:firstLineChars="200" w:firstLine="420"/>
    </w:pPr>
  </w:style>
  <w:style w:type="paragraph" w:customStyle="1" w:styleId="110">
    <w:name w:val="样式 标题 1 + 段后: 1 行"/>
    <w:basedOn w:val="1"/>
    <w:rsid w:val="00056869"/>
    <w:pPr>
      <w:keepLines w:val="0"/>
      <w:tabs>
        <w:tab w:val="clear" w:pos="377"/>
      </w:tabs>
      <w:snapToGrid w:val="0"/>
      <w:spacing w:afterLines="100"/>
      <w:jc w:val="left"/>
    </w:pPr>
    <w:rPr>
      <w:rFonts w:ascii="Cambria" w:hAnsi="Cambria" w:cs="宋体"/>
      <w:bCs w:val="0"/>
      <w:kern w:val="32"/>
      <w:szCs w:val="20"/>
      <w:lang w:bidi="en-US"/>
    </w:rPr>
  </w:style>
  <w:style w:type="character" w:customStyle="1" w:styleId="Char0">
    <w:name w:val="批注框文本 Char"/>
    <w:basedOn w:val="a0"/>
    <w:link w:val="a4"/>
    <w:uiPriority w:val="99"/>
    <w:semiHidden/>
    <w:rsid w:val="00056869"/>
    <w:rPr>
      <w:rFonts w:ascii="Times New Roman" w:eastAsia="宋体" w:hAnsi="Times New Roman" w:cs="Times New Roman"/>
      <w:kern w:val="0"/>
      <w:sz w:val="18"/>
      <w:szCs w:val="18"/>
    </w:rPr>
  </w:style>
  <w:style w:type="paragraph" w:styleId="HTML">
    <w:name w:val="HTML Preformatted"/>
    <w:basedOn w:val="a"/>
    <w:link w:val="HTMLChar"/>
    <w:uiPriority w:val="99"/>
    <w:semiHidden/>
    <w:unhideWhenUsed/>
    <w:rsid w:val="00605915"/>
    <w:rPr>
      <w:rFonts w:ascii="Courier New" w:hAnsi="Courier New" w:cs="Courier New"/>
      <w:sz w:val="20"/>
      <w:szCs w:val="20"/>
    </w:rPr>
  </w:style>
  <w:style w:type="character" w:customStyle="1" w:styleId="HTMLChar">
    <w:name w:val="HTML 预设格式 Char"/>
    <w:basedOn w:val="a0"/>
    <w:link w:val="HTML"/>
    <w:uiPriority w:val="99"/>
    <w:semiHidden/>
    <w:rsid w:val="00605915"/>
    <w:rPr>
      <w:rFonts w:ascii="Courier New" w:eastAsia="宋体" w:hAnsi="Courier New" w:cs="Courier New"/>
    </w:rPr>
  </w:style>
  <w:style w:type="character" w:styleId="af0">
    <w:name w:val="annotation reference"/>
    <w:basedOn w:val="a0"/>
    <w:uiPriority w:val="99"/>
    <w:semiHidden/>
    <w:unhideWhenUsed/>
    <w:rsid w:val="00FB6A1B"/>
    <w:rPr>
      <w:sz w:val="21"/>
      <w:szCs w:val="21"/>
    </w:rPr>
  </w:style>
  <w:style w:type="paragraph" w:styleId="af1">
    <w:name w:val="annotation text"/>
    <w:basedOn w:val="a"/>
    <w:link w:val="Chara"/>
    <w:uiPriority w:val="99"/>
    <w:semiHidden/>
    <w:unhideWhenUsed/>
    <w:rsid w:val="00FB6A1B"/>
    <w:pPr>
      <w:jc w:val="left"/>
    </w:pPr>
  </w:style>
  <w:style w:type="character" w:customStyle="1" w:styleId="Chara">
    <w:name w:val="批注文字 Char"/>
    <w:basedOn w:val="a0"/>
    <w:link w:val="af1"/>
    <w:uiPriority w:val="99"/>
    <w:semiHidden/>
    <w:rsid w:val="00FB6A1B"/>
    <w:rPr>
      <w:rFonts w:ascii="Times New Roman" w:eastAsia="宋体" w:hAnsi="Times New Roman" w:cs="Times New Roman"/>
      <w:sz w:val="24"/>
      <w:szCs w:val="24"/>
    </w:rPr>
  </w:style>
  <w:style w:type="paragraph" w:styleId="af2">
    <w:name w:val="annotation subject"/>
    <w:basedOn w:val="af1"/>
    <w:next w:val="af1"/>
    <w:link w:val="Charb"/>
    <w:uiPriority w:val="99"/>
    <w:semiHidden/>
    <w:unhideWhenUsed/>
    <w:rsid w:val="00FB6A1B"/>
    <w:rPr>
      <w:b/>
      <w:bCs/>
    </w:rPr>
  </w:style>
  <w:style w:type="character" w:customStyle="1" w:styleId="Charb">
    <w:name w:val="批注主题 Char"/>
    <w:basedOn w:val="Chara"/>
    <w:link w:val="af2"/>
    <w:uiPriority w:val="99"/>
    <w:semiHidden/>
    <w:rsid w:val="00FB6A1B"/>
    <w:rPr>
      <w:rFonts w:ascii="Times New Roman" w:eastAsia="宋体" w:hAnsi="Times New Roman" w:cs="Times New Roman"/>
      <w:b/>
      <w:bCs/>
      <w:sz w:val="24"/>
      <w:szCs w:val="24"/>
    </w:rPr>
  </w:style>
  <w:style w:type="paragraph" w:styleId="af3">
    <w:name w:val="No Spacing"/>
    <w:uiPriority w:val="1"/>
    <w:qFormat/>
    <w:rsid w:val="006864DB"/>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817407">
      <w:bodyDiv w:val="1"/>
      <w:marLeft w:val="0"/>
      <w:marRight w:val="0"/>
      <w:marTop w:val="0"/>
      <w:marBottom w:val="0"/>
      <w:divBdr>
        <w:top w:val="none" w:sz="0" w:space="0" w:color="auto"/>
        <w:left w:val="none" w:sz="0" w:space="0" w:color="auto"/>
        <w:bottom w:val="none" w:sz="0" w:space="0" w:color="auto"/>
        <w:right w:val="none" w:sz="0" w:space="0" w:color="auto"/>
      </w:divBdr>
    </w:div>
    <w:div w:id="263541608">
      <w:bodyDiv w:val="1"/>
      <w:marLeft w:val="0"/>
      <w:marRight w:val="0"/>
      <w:marTop w:val="0"/>
      <w:marBottom w:val="0"/>
      <w:divBdr>
        <w:top w:val="none" w:sz="0" w:space="0" w:color="auto"/>
        <w:left w:val="none" w:sz="0" w:space="0" w:color="auto"/>
        <w:bottom w:val="none" w:sz="0" w:space="0" w:color="auto"/>
        <w:right w:val="none" w:sz="0" w:space="0" w:color="auto"/>
      </w:divBdr>
    </w:div>
    <w:div w:id="375471963">
      <w:bodyDiv w:val="1"/>
      <w:marLeft w:val="0"/>
      <w:marRight w:val="0"/>
      <w:marTop w:val="0"/>
      <w:marBottom w:val="0"/>
      <w:divBdr>
        <w:top w:val="none" w:sz="0" w:space="0" w:color="auto"/>
        <w:left w:val="none" w:sz="0" w:space="0" w:color="auto"/>
        <w:bottom w:val="none" w:sz="0" w:space="0" w:color="auto"/>
        <w:right w:val="none" w:sz="0" w:space="0" w:color="auto"/>
      </w:divBdr>
    </w:div>
    <w:div w:id="484391937">
      <w:bodyDiv w:val="1"/>
      <w:marLeft w:val="0"/>
      <w:marRight w:val="0"/>
      <w:marTop w:val="0"/>
      <w:marBottom w:val="0"/>
      <w:divBdr>
        <w:top w:val="none" w:sz="0" w:space="0" w:color="auto"/>
        <w:left w:val="none" w:sz="0" w:space="0" w:color="auto"/>
        <w:bottom w:val="none" w:sz="0" w:space="0" w:color="auto"/>
        <w:right w:val="none" w:sz="0" w:space="0" w:color="auto"/>
      </w:divBdr>
      <w:divsChild>
        <w:div w:id="511073664">
          <w:marLeft w:val="0"/>
          <w:marRight w:val="0"/>
          <w:marTop w:val="0"/>
          <w:marBottom w:val="0"/>
          <w:divBdr>
            <w:top w:val="none" w:sz="0" w:space="0" w:color="auto"/>
            <w:left w:val="none" w:sz="0" w:space="0" w:color="auto"/>
            <w:bottom w:val="none" w:sz="0" w:space="0" w:color="auto"/>
            <w:right w:val="none" w:sz="0" w:space="0" w:color="auto"/>
          </w:divBdr>
          <w:divsChild>
            <w:div w:id="186412360">
              <w:marLeft w:val="0"/>
              <w:marRight w:val="0"/>
              <w:marTop w:val="0"/>
              <w:marBottom w:val="0"/>
              <w:divBdr>
                <w:top w:val="none" w:sz="0" w:space="0" w:color="auto"/>
                <w:left w:val="none" w:sz="0" w:space="0" w:color="auto"/>
                <w:bottom w:val="none" w:sz="0" w:space="0" w:color="auto"/>
                <w:right w:val="none" w:sz="0" w:space="0" w:color="auto"/>
              </w:divBdr>
            </w:div>
            <w:div w:id="437067631">
              <w:marLeft w:val="0"/>
              <w:marRight w:val="0"/>
              <w:marTop w:val="0"/>
              <w:marBottom w:val="0"/>
              <w:divBdr>
                <w:top w:val="none" w:sz="0" w:space="0" w:color="auto"/>
                <w:left w:val="none" w:sz="0" w:space="0" w:color="auto"/>
                <w:bottom w:val="none" w:sz="0" w:space="0" w:color="auto"/>
                <w:right w:val="none" w:sz="0" w:space="0" w:color="auto"/>
              </w:divBdr>
            </w:div>
            <w:div w:id="557739932">
              <w:marLeft w:val="0"/>
              <w:marRight w:val="0"/>
              <w:marTop w:val="0"/>
              <w:marBottom w:val="0"/>
              <w:divBdr>
                <w:top w:val="none" w:sz="0" w:space="0" w:color="auto"/>
                <w:left w:val="none" w:sz="0" w:space="0" w:color="auto"/>
                <w:bottom w:val="none" w:sz="0" w:space="0" w:color="auto"/>
                <w:right w:val="none" w:sz="0" w:space="0" w:color="auto"/>
              </w:divBdr>
            </w:div>
            <w:div w:id="643894266">
              <w:marLeft w:val="0"/>
              <w:marRight w:val="0"/>
              <w:marTop w:val="0"/>
              <w:marBottom w:val="0"/>
              <w:divBdr>
                <w:top w:val="none" w:sz="0" w:space="0" w:color="auto"/>
                <w:left w:val="none" w:sz="0" w:space="0" w:color="auto"/>
                <w:bottom w:val="none" w:sz="0" w:space="0" w:color="auto"/>
                <w:right w:val="none" w:sz="0" w:space="0" w:color="auto"/>
              </w:divBdr>
            </w:div>
            <w:div w:id="677970333">
              <w:marLeft w:val="0"/>
              <w:marRight w:val="0"/>
              <w:marTop w:val="0"/>
              <w:marBottom w:val="0"/>
              <w:divBdr>
                <w:top w:val="none" w:sz="0" w:space="0" w:color="auto"/>
                <w:left w:val="none" w:sz="0" w:space="0" w:color="auto"/>
                <w:bottom w:val="none" w:sz="0" w:space="0" w:color="auto"/>
                <w:right w:val="none" w:sz="0" w:space="0" w:color="auto"/>
              </w:divBdr>
            </w:div>
            <w:div w:id="714768077">
              <w:marLeft w:val="0"/>
              <w:marRight w:val="0"/>
              <w:marTop w:val="0"/>
              <w:marBottom w:val="0"/>
              <w:divBdr>
                <w:top w:val="none" w:sz="0" w:space="0" w:color="auto"/>
                <w:left w:val="none" w:sz="0" w:space="0" w:color="auto"/>
                <w:bottom w:val="none" w:sz="0" w:space="0" w:color="auto"/>
                <w:right w:val="none" w:sz="0" w:space="0" w:color="auto"/>
              </w:divBdr>
            </w:div>
            <w:div w:id="756096801">
              <w:marLeft w:val="0"/>
              <w:marRight w:val="0"/>
              <w:marTop w:val="0"/>
              <w:marBottom w:val="0"/>
              <w:divBdr>
                <w:top w:val="none" w:sz="0" w:space="0" w:color="auto"/>
                <w:left w:val="none" w:sz="0" w:space="0" w:color="auto"/>
                <w:bottom w:val="none" w:sz="0" w:space="0" w:color="auto"/>
                <w:right w:val="none" w:sz="0" w:space="0" w:color="auto"/>
              </w:divBdr>
            </w:div>
            <w:div w:id="837188361">
              <w:marLeft w:val="0"/>
              <w:marRight w:val="0"/>
              <w:marTop w:val="0"/>
              <w:marBottom w:val="0"/>
              <w:divBdr>
                <w:top w:val="none" w:sz="0" w:space="0" w:color="auto"/>
                <w:left w:val="none" w:sz="0" w:space="0" w:color="auto"/>
                <w:bottom w:val="none" w:sz="0" w:space="0" w:color="auto"/>
                <w:right w:val="none" w:sz="0" w:space="0" w:color="auto"/>
              </w:divBdr>
            </w:div>
            <w:div w:id="924730489">
              <w:marLeft w:val="0"/>
              <w:marRight w:val="0"/>
              <w:marTop w:val="0"/>
              <w:marBottom w:val="0"/>
              <w:divBdr>
                <w:top w:val="none" w:sz="0" w:space="0" w:color="auto"/>
                <w:left w:val="none" w:sz="0" w:space="0" w:color="auto"/>
                <w:bottom w:val="none" w:sz="0" w:space="0" w:color="auto"/>
                <w:right w:val="none" w:sz="0" w:space="0" w:color="auto"/>
              </w:divBdr>
            </w:div>
            <w:div w:id="925067566">
              <w:marLeft w:val="0"/>
              <w:marRight w:val="0"/>
              <w:marTop w:val="0"/>
              <w:marBottom w:val="0"/>
              <w:divBdr>
                <w:top w:val="none" w:sz="0" w:space="0" w:color="auto"/>
                <w:left w:val="none" w:sz="0" w:space="0" w:color="auto"/>
                <w:bottom w:val="none" w:sz="0" w:space="0" w:color="auto"/>
                <w:right w:val="none" w:sz="0" w:space="0" w:color="auto"/>
              </w:divBdr>
            </w:div>
            <w:div w:id="1358314703">
              <w:marLeft w:val="0"/>
              <w:marRight w:val="0"/>
              <w:marTop w:val="0"/>
              <w:marBottom w:val="0"/>
              <w:divBdr>
                <w:top w:val="none" w:sz="0" w:space="0" w:color="auto"/>
                <w:left w:val="none" w:sz="0" w:space="0" w:color="auto"/>
                <w:bottom w:val="none" w:sz="0" w:space="0" w:color="auto"/>
                <w:right w:val="none" w:sz="0" w:space="0" w:color="auto"/>
              </w:divBdr>
            </w:div>
            <w:div w:id="1408650688">
              <w:marLeft w:val="0"/>
              <w:marRight w:val="0"/>
              <w:marTop w:val="0"/>
              <w:marBottom w:val="0"/>
              <w:divBdr>
                <w:top w:val="none" w:sz="0" w:space="0" w:color="auto"/>
                <w:left w:val="none" w:sz="0" w:space="0" w:color="auto"/>
                <w:bottom w:val="none" w:sz="0" w:space="0" w:color="auto"/>
                <w:right w:val="none" w:sz="0" w:space="0" w:color="auto"/>
              </w:divBdr>
            </w:div>
            <w:div w:id="1481271538">
              <w:marLeft w:val="0"/>
              <w:marRight w:val="0"/>
              <w:marTop w:val="0"/>
              <w:marBottom w:val="0"/>
              <w:divBdr>
                <w:top w:val="none" w:sz="0" w:space="0" w:color="auto"/>
                <w:left w:val="none" w:sz="0" w:space="0" w:color="auto"/>
                <w:bottom w:val="none" w:sz="0" w:space="0" w:color="auto"/>
                <w:right w:val="none" w:sz="0" w:space="0" w:color="auto"/>
              </w:divBdr>
            </w:div>
            <w:div w:id="1559172952">
              <w:marLeft w:val="0"/>
              <w:marRight w:val="0"/>
              <w:marTop w:val="0"/>
              <w:marBottom w:val="0"/>
              <w:divBdr>
                <w:top w:val="none" w:sz="0" w:space="0" w:color="auto"/>
                <w:left w:val="none" w:sz="0" w:space="0" w:color="auto"/>
                <w:bottom w:val="none" w:sz="0" w:space="0" w:color="auto"/>
                <w:right w:val="none" w:sz="0" w:space="0" w:color="auto"/>
              </w:divBdr>
            </w:div>
            <w:div w:id="1575582036">
              <w:marLeft w:val="0"/>
              <w:marRight w:val="0"/>
              <w:marTop w:val="0"/>
              <w:marBottom w:val="0"/>
              <w:divBdr>
                <w:top w:val="none" w:sz="0" w:space="0" w:color="auto"/>
                <w:left w:val="none" w:sz="0" w:space="0" w:color="auto"/>
                <w:bottom w:val="none" w:sz="0" w:space="0" w:color="auto"/>
                <w:right w:val="none" w:sz="0" w:space="0" w:color="auto"/>
              </w:divBdr>
            </w:div>
            <w:div w:id="1667391924">
              <w:marLeft w:val="0"/>
              <w:marRight w:val="0"/>
              <w:marTop w:val="0"/>
              <w:marBottom w:val="0"/>
              <w:divBdr>
                <w:top w:val="none" w:sz="0" w:space="0" w:color="auto"/>
                <w:left w:val="none" w:sz="0" w:space="0" w:color="auto"/>
                <w:bottom w:val="none" w:sz="0" w:space="0" w:color="auto"/>
                <w:right w:val="none" w:sz="0" w:space="0" w:color="auto"/>
              </w:divBdr>
            </w:div>
            <w:div w:id="1755200811">
              <w:marLeft w:val="0"/>
              <w:marRight w:val="0"/>
              <w:marTop w:val="0"/>
              <w:marBottom w:val="0"/>
              <w:divBdr>
                <w:top w:val="none" w:sz="0" w:space="0" w:color="auto"/>
                <w:left w:val="none" w:sz="0" w:space="0" w:color="auto"/>
                <w:bottom w:val="none" w:sz="0" w:space="0" w:color="auto"/>
                <w:right w:val="none" w:sz="0" w:space="0" w:color="auto"/>
              </w:divBdr>
            </w:div>
            <w:div w:id="1763645519">
              <w:marLeft w:val="0"/>
              <w:marRight w:val="0"/>
              <w:marTop w:val="0"/>
              <w:marBottom w:val="0"/>
              <w:divBdr>
                <w:top w:val="none" w:sz="0" w:space="0" w:color="auto"/>
                <w:left w:val="none" w:sz="0" w:space="0" w:color="auto"/>
                <w:bottom w:val="none" w:sz="0" w:space="0" w:color="auto"/>
                <w:right w:val="none" w:sz="0" w:space="0" w:color="auto"/>
              </w:divBdr>
            </w:div>
            <w:div w:id="1793397413">
              <w:marLeft w:val="0"/>
              <w:marRight w:val="0"/>
              <w:marTop w:val="0"/>
              <w:marBottom w:val="0"/>
              <w:divBdr>
                <w:top w:val="none" w:sz="0" w:space="0" w:color="auto"/>
                <w:left w:val="none" w:sz="0" w:space="0" w:color="auto"/>
                <w:bottom w:val="none" w:sz="0" w:space="0" w:color="auto"/>
                <w:right w:val="none" w:sz="0" w:space="0" w:color="auto"/>
              </w:divBdr>
            </w:div>
            <w:div w:id="1808549020">
              <w:marLeft w:val="0"/>
              <w:marRight w:val="0"/>
              <w:marTop w:val="0"/>
              <w:marBottom w:val="0"/>
              <w:divBdr>
                <w:top w:val="none" w:sz="0" w:space="0" w:color="auto"/>
                <w:left w:val="none" w:sz="0" w:space="0" w:color="auto"/>
                <w:bottom w:val="none" w:sz="0" w:space="0" w:color="auto"/>
                <w:right w:val="none" w:sz="0" w:space="0" w:color="auto"/>
              </w:divBdr>
            </w:div>
            <w:div w:id="1893535987">
              <w:marLeft w:val="0"/>
              <w:marRight w:val="0"/>
              <w:marTop w:val="0"/>
              <w:marBottom w:val="0"/>
              <w:divBdr>
                <w:top w:val="none" w:sz="0" w:space="0" w:color="auto"/>
                <w:left w:val="none" w:sz="0" w:space="0" w:color="auto"/>
                <w:bottom w:val="none" w:sz="0" w:space="0" w:color="auto"/>
                <w:right w:val="none" w:sz="0" w:space="0" w:color="auto"/>
              </w:divBdr>
            </w:div>
            <w:div w:id="19503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49541">
      <w:bodyDiv w:val="1"/>
      <w:marLeft w:val="0"/>
      <w:marRight w:val="0"/>
      <w:marTop w:val="0"/>
      <w:marBottom w:val="0"/>
      <w:divBdr>
        <w:top w:val="none" w:sz="0" w:space="0" w:color="auto"/>
        <w:left w:val="none" w:sz="0" w:space="0" w:color="auto"/>
        <w:bottom w:val="none" w:sz="0" w:space="0" w:color="auto"/>
        <w:right w:val="none" w:sz="0" w:space="0" w:color="auto"/>
      </w:divBdr>
    </w:div>
    <w:div w:id="820117761">
      <w:bodyDiv w:val="1"/>
      <w:marLeft w:val="0"/>
      <w:marRight w:val="0"/>
      <w:marTop w:val="0"/>
      <w:marBottom w:val="0"/>
      <w:divBdr>
        <w:top w:val="none" w:sz="0" w:space="0" w:color="auto"/>
        <w:left w:val="none" w:sz="0" w:space="0" w:color="auto"/>
        <w:bottom w:val="none" w:sz="0" w:space="0" w:color="auto"/>
        <w:right w:val="none" w:sz="0" w:space="0" w:color="auto"/>
      </w:divBdr>
      <w:divsChild>
        <w:div w:id="1147818474">
          <w:marLeft w:val="0"/>
          <w:marRight w:val="0"/>
          <w:marTop w:val="0"/>
          <w:marBottom w:val="0"/>
          <w:divBdr>
            <w:top w:val="none" w:sz="0" w:space="0" w:color="auto"/>
            <w:left w:val="none" w:sz="0" w:space="0" w:color="auto"/>
            <w:bottom w:val="none" w:sz="0" w:space="0" w:color="auto"/>
            <w:right w:val="none" w:sz="0" w:space="0" w:color="auto"/>
          </w:divBdr>
          <w:divsChild>
            <w:div w:id="34088288">
              <w:marLeft w:val="0"/>
              <w:marRight w:val="0"/>
              <w:marTop w:val="0"/>
              <w:marBottom w:val="0"/>
              <w:divBdr>
                <w:top w:val="none" w:sz="0" w:space="0" w:color="auto"/>
                <w:left w:val="none" w:sz="0" w:space="0" w:color="auto"/>
                <w:bottom w:val="none" w:sz="0" w:space="0" w:color="auto"/>
                <w:right w:val="none" w:sz="0" w:space="0" w:color="auto"/>
              </w:divBdr>
            </w:div>
            <w:div w:id="214662022">
              <w:marLeft w:val="0"/>
              <w:marRight w:val="0"/>
              <w:marTop w:val="0"/>
              <w:marBottom w:val="0"/>
              <w:divBdr>
                <w:top w:val="none" w:sz="0" w:space="0" w:color="auto"/>
                <w:left w:val="none" w:sz="0" w:space="0" w:color="auto"/>
                <w:bottom w:val="none" w:sz="0" w:space="0" w:color="auto"/>
                <w:right w:val="none" w:sz="0" w:space="0" w:color="auto"/>
              </w:divBdr>
            </w:div>
            <w:div w:id="226188477">
              <w:marLeft w:val="0"/>
              <w:marRight w:val="0"/>
              <w:marTop w:val="0"/>
              <w:marBottom w:val="0"/>
              <w:divBdr>
                <w:top w:val="none" w:sz="0" w:space="0" w:color="auto"/>
                <w:left w:val="none" w:sz="0" w:space="0" w:color="auto"/>
                <w:bottom w:val="none" w:sz="0" w:space="0" w:color="auto"/>
                <w:right w:val="none" w:sz="0" w:space="0" w:color="auto"/>
              </w:divBdr>
            </w:div>
            <w:div w:id="315695448">
              <w:marLeft w:val="0"/>
              <w:marRight w:val="0"/>
              <w:marTop w:val="0"/>
              <w:marBottom w:val="0"/>
              <w:divBdr>
                <w:top w:val="none" w:sz="0" w:space="0" w:color="auto"/>
                <w:left w:val="none" w:sz="0" w:space="0" w:color="auto"/>
                <w:bottom w:val="none" w:sz="0" w:space="0" w:color="auto"/>
                <w:right w:val="none" w:sz="0" w:space="0" w:color="auto"/>
              </w:divBdr>
            </w:div>
            <w:div w:id="331300004">
              <w:marLeft w:val="0"/>
              <w:marRight w:val="0"/>
              <w:marTop w:val="0"/>
              <w:marBottom w:val="0"/>
              <w:divBdr>
                <w:top w:val="none" w:sz="0" w:space="0" w:color="auto"/>
                <w:left w:val="none" w:sz="0" w:space="0" w:color="auto"/>
                <w:bottom w:val="none" w:sz="0" w:space="0" w:color="auto"/>
                <w:right w:val="none" w:sz="0" w:space="0" w:color="auto"/>
              </w:divBdr>
            </w:div>
            <w:div w:id="373887165">
              <w:marLeft w:val="0"/>
              <w:marRight w:val="0"/>
              <w:marTop w:val="0"/>
              <w:marBottom w:val="0"/>
              <w:divBdr>
                <w:top w:val="none" w:sz="0" w:space="0" w:color="auto"/>
                <w:left w:val="none" w:sz="0" w:space="0" w:color="auto"/>
                <w:bottom w:val="none" w:sz="0" w:space="0" w:color="auto"/>
                <w:right w:val="none" w:sz="0" w:space="0" w:color="auto"/>
              </w:divBdr>
            </w:div>
            <w:div w:id="390616962">
              <w:marLeft w:val="0"/>
              <w:marRight w:val="0"/>
              <w:marTop w:val="0"/>
              <w:marBottom w:val="0"/>
              <w:divBdr>
                <w:top w:val="none" w:sz="0" w:space="0" w:color="auto"/>
                <w:left w:val="none" w:sz="0" w:space="0" w:color="auto"/>
                <w:bottom w:val="none" w:sz="0" w:space="0" w:color="auto"/>
                <w:right w:val="none" w:sz="0" w:space="0" w:color="auto"/>
              </w:divBdr>
            </w:div>
            <w:div w:id="495535361">
              <w:marLeft w:val="0"/>
              <w:marRight w:val="0"/>
              <w:marTop w:val="0"/>
              <w:marBottom w:val="0"/>
              <w:divBdr>
                <w:top w:val="none" w:sz="0" w:space="0" w:color="auto"/>
                <w:left w:val="none" w:sz="0" w:space="0" w:color="auto"/>
                <w:bottom w:val="none" w:sz="0" w:space="0" w:color="auto"/>
                <w:right w:val="none" w:sz="0" w:space="0" w:color="auto"/>
              </w:divBdr>
            </w:div>
            <w:div w:id="549726870">
              <w:marLeft w:val="0"/>
              <w:marRight w:val="0"/>
              <w:marTop w:val="0"/>
              <w:marBottom w:val="0"/>
              <w:divBdr>
                <w:top w:val="none" w:sz="0" w:space="0" w:color="auto"/>
                <w:left w:val="none" w:sz="0" w:space="0" w:color="auto"/>
                <w:bottom w:val="none" w:sz="0" w:space="0" w:color="auto"/>
                <w:right w:val="none" w:sz="0" w:space="0" w:color="auto"/>
              </w:divBdr>
            </w:div>
            <w:div w:id="668097456">
              <w:marLeft w:val="0"/>
              <w:marRight w:val="0"/>
              <w:marTop w:val="0"/>
              <w:marBottom w:val="0"/>
              <w:divBdr>
                <w:top w:val="none" w:sz="0" w:space="0" w:color="auto"/>
                <w:left w:val="none" w:sz="0" w:space="0" w:color="auto"/>
                <w:bottom w:val="none" w:sz="0" w:space="0" w:color="auto"/>
                <w:right w:val="none" w:sz="0" w:space="0" w:color="auto"/>
              </w:divBdr>
            </w:div>
            <w:div w:id="831681942">
              <w:marLeft w:val="0"/>
              <w:marRight w:val="0"/>
              <w:marTop w:val="0"/>
              <w:marBottom w:val="0"/>
              <w:divBdr>
                <w:top w:val="none" w:sz="0" w:space="0" w:color="auto"/>
                <w:left w:val="none" w:sz="0" w:space="0" w:color="auto"/>
                <w:bottom w:val="none" w:sz="0" w:space="0" w:color="auto"/>
                <w:right w:val="none" w:sz="0" w:space="0" w:color="auto"/>
              </w:divBdr>
            </w:div>
            <w:div w:id="836504149">
              <w:marLeft w:val="0"/>
              <w:marRight w:val="0"/>
              <w:marTop w:val="0"/>
              <w:marBottom w:val="0"/>
              <w:divBdr>
                <w:top w:val="none" w:sz="0" w:space="0" w:color="auto"/>
                <w:left w:val="none" w:sz="0" w:space="0" w:color="auto"/>
                <w:bottom w:val="none" w:sz="0" w:space="0" w:color="auto"/>
                <w:right w:val="none" w:sz="0" w:space="0" w:color="auto"/>
              </w:divBdr>
            </w:div>
            <w:div w:id="846364080">
              <w:marLeft w:val="0"/>
              <w:marRight w:val="0"/>
              <w:marTop w:val="0"/>
              <w:marBottom w:val="0"/>
              <w:divBdr>
                <w:top w:val="none" w:sz="0" w:space="0" w:color="auto"/>
                <w:left w:val="none" w:sz="0" w:space="0" w:color="auto"/>
                <w:bottom w:val="none" w:sz="0" w:space="0" w:color="auto"/>
                <w:right w:val="none" w:sz="0" w:space="0" w:color="auto"/>
              </w:divBdr>
            </w:div>
            <w:div w:id="867109056">
              <w:marLeft w:val="0"/>
              <w:marRight w:val="0"/>
              <w:marTop w:val="0"/>
              <w:marBottom w:val="0"/>
              <w:divBdr>
                <w:top w:val="none" w:sz="0" w:space="0" w:color="auto"/>
                <w:left w:val="none" w:sz="0" w:space="0" w:color="auto"/>
                <w:bottom w:val="none" w:sz="0" w:space="0" w:color="auto"/>
                <w:right w:val="none" w:sz="0" w:space="0" w:color="auto"/>
              </w:divBdr>
            </w:div>
            <w:div w:id="912158392">
              <w:marLeft w:val="0"/>
              <w:marRight w:val="0"/>
              <w:marTop w:val="0"/>
              <w:marBottom w:val="0"/>
              <w:divBdr>
                <w:top w:val="none" w:sz="0" w:space="0" w:color="auto"/>
                <w:left w:val="none" w:sz="0" w:space="0" w:color="auto"/>
                <w:bottom w:val="none" w:sz="0" w:space="0" w:color="auto"/>
                <w:right w:val="none" w:sz="0" w:space="0" w:color="auto"/>
              </w:divBdr>
            </w:div>
            <w:div w:id="955983902">
              <w:marLeft w:val="0"/>
              <w:marRight w:val="0"/>
              <w:marTop w:val="0"/>
              <w:marBottom w:val="0"/>
              <w:divBdr>
                <w:top w:val="none" w:sz="0" w:space="0" w:color="auto"/>
                <w:left w:val="none" w:sz="0" w:space="0" w:color="auto"/>
                <w:bottom w:val="none" w:sz="0" w:space="0" w:color="auto"/>
                <w:right w:val="none" w:sz="0" w:space="0" w:color="auto"/>
              </w:divBdr>
            </w:div>
            <w:div w:id="960961284">
              <w:marLeft w:val="0"/>
              <w:marRight w:val="0"/>
              <w:marTop w:val="0"/>
              <w:marBottom w:val="0"/>
              <w:divBdr>
                <w:top w:val="none" w:sz="0" w:space="0" w:color="auto"/>
                <w:left w:val="none" w:sz="0" w:space="0" w:color="auto"/>
                <w:bottom w:val="none" w:sz="0" w:space="0" w:color="auto"/>
                <w:right w:val="none" w:sz="0" w:space="0" w:color="auto"/>
              </w:divBdr>
            </w:div>
            <w:div w:id="1014842570">
              <w:marLeft w:val="0"/>
              <w:marRight w:val="0"/>
              <w:marTop w:val="0"/>
              <w:marBottom w:val="0"/>
              <w:divBdr>
                <w:top w:val="none" w:sz="0" w:space="0" w:color="auto"/>
                <w:left w:val="none" w:sz="0" w:space="0" w:color="auto"/>
                <w:bottom w:val="none" w:sz="0" w:space="0" w:color="auto"/>
                <w:right w:val="none" w:sz="0" w:space="0" w:color="auto"/>
              </w:divBdr>
            </w:div>
            <w:div w:id="1039892449">
              <w:marLeft w:val="0"/>
              <w:marRight w:val="0"/>
              <w:marTop w:val="0"/>
              <w:marBottom w:val="0"/>
              <w:divBdr>
                <w:top w:val="none" w:sz="0" w:space="0" w:color="auto"/>
                <w:left w:val="none" w:sz="0" w:space="0" w:color="auto"/>
                <w:bottom w:val="none" w:sz="0" w:space="0" w:color="auto"/>
                <w:right w:val="none" w:sz="0" w:space="0" w:color="auto"/>
              </w:divBdr>
            </w:div>
            <w:div w:id="1067723920">
              <w:marLeft w:val="0"/>
              <w:marRight w:val="0"/>
              <w:marTop w:val="0"/>
              <w:marBottom w:val="0"/>
              <w:divBdr>
                <w:top w:val="none" w:sz="0" w:space="0" w:color="auto"/>
                <w:left w:val="none" w:sz="0" w:space="0" w:color="auto"/>
                <w:bottom w:val="none" w:sz="0" w:space="0" w:color="auto"/>
                <w:right w:val="none" w:sz="0" w:space="0" w:color="auto"/>
              </w:divBdr>
            </w:div>
            <w:div w:id="1139688000">
              <w:marLeft w:val="0"/>
              <w:marRight w:val="0"/>
              <w:marTop w:val="0"/>
              <w:marBottom w:val="0"/>
              <w:divBdr>
                <w:top w:val="none" w:sz="0" w:space="0" w:color="auto"/>
                <w:left w:val="none" w:sz="0" w:space="0" w:color="auto"/>
                <w:bottom w:val="none" w:sz="0" w:space="0" w:color="auto"/>
                <w:right w:val="none" w:sz="0" w:space="0" w:color="auto"/>
              </w:divBdr>
            </w:div>
            <w:div w:id="1141311020">
              <w:marLeft w:val="0"/>
              <w:marRight w:val="0"/>
              <w:marTop w:val="0"/>
              <w:marBottom w:val="0"/>
              <w:divBdr>
                <w:top w:val="none" w:sz="0" w:space="0" w:color="auto"/>
                <w:left w:val="none" w:sz="0" w:space="0" w:color="auto"/>
                <w:bottom w:val="none" w:sz="0" w:space="0" w:color="auto"/>
                <w:right w:val="none" w:sz="0" w:space="0" w:color="auto"/>
              </w:divBdr>
            </w:div>
            <w:div w:id="1199665670">
              <w:marLeft w:val="0"/>
              <w:marRight w:val="0"/>
              <w:marTop w:val="0"/>
              <w:marBottom w:val="0"/>
              <w:divBdr>
                <w:top w:val="none" w:sz="0" w:space="0" w:color="auto"/>
                <w:left w:val="none" w:sz="0" w:space="0" w:color="auto"/>
                <w:bottom w:val="none" w:sz="0" w:space="0" w:color="auto"/>
                <w:right w:val="none" w:sz="0" w:space="0" w:color="auto"/>
              </w:divBdr>
            </w:div>
            <w:div w:id="1279873974">
              <w:marLeft w:val="0"/>
              <w:marRight w:val="0"/>
              <w:marTop w:val="0"/>
              <w:marBottom w:val="0"/>
              <w:divBdr>
                <w:top w:val="none" w:sz="0" w:space="0" w:color="auto"/>
                <w:left w:val="none" w:sz="0" w:space="0" w:color="auto"/>
                <w:bottom w:val="none" w:sz="0" w:space="0" w:color="auto"/>
                <w:right w:val="none" w:sz="0" w:space="0" w:color="auto"/>
              </w:divBdr>
            </w:div>
            <w:div w:id="1328901481">
              <w:marLeft w:val="0"/>
              <w:marRight w:val="0"/>
              <w:marTop w:val="0"/>
              <w:marBottom w:val="0"/>
              <w:divBdr>
                <w:top w:val="none" w:sz="0" w:space="0" w:color="auto"/>
                <w:left w:val="none" w:sz="0" w:space="0" w:color="auto"/>
                <w:bottom w:val="none" w:sz="0" w:space="0" w:color="auto"/>
                <w:right w:val="none" w:sz="0" w:space="0" w:color="auto"/>
              </w:divBdr>
            </w:div>
            <w:div w:id="1337463171">
              <w:marLeft w:val="0"/>
              <w:marRight w:val="0"/>
              <w:marTop w:val="0"/>
              <w:marBottom w:val="0"/>
              <w:divBdr>
                <w:top w:val="none" w:sz="0" w:space="0" w:color="auto"/>
                <w:left w:val="none" w:sz="0" w:space="0" w:color="auto"/>
                <w:bottom w:val="none" w:sz="0" w:space="0" w:color="auto"/>
                <w:right w:val="none" w:sz="0" w:space="0" w:color="auto"/>
              </w:divBdr>
            </w:div>
            <w:div w:id="1396003478">
              <w:marLeft w:val="0"/>
              <w:marRight w:val="0"/>
              <w:marTop w:val="0"/>
              <w:marBottom w:val="0"/>
              <w:divBdr>
                <w:top w:val="none" w:sz="0" w:space="0" w:color="auto"/>
                <w:left w:val="none" w:sz="0" w:space="0" w:color="auto"/>
                <w:bottom w:val="none" w:sz="0" w:space="0" w:color="auto"/>
                <w:right w:val="none" w:sz="0" w:space="0" w:color="auto"/>
              </w:divBdr>
            </w:div>
            <w:div w:id="1405644016">
              <w:marLeft w:val="0"/>
              <w:marRight w:val="0"/>
              <w:marTop w:val="0"/>
              <w:marBottom w:val="0"/>
              <w:divBdr>
                <w:top w:val="none" w:sz="0" w:space="0" w:color="auto"/>
                <w:left w:val="none" w:sz="0" w:space="0" w:color="auto"/>
                <w:bottom w:val="none" w:sz="0" w:space="0" w:color="auto"/>
                <w:right w:val="none" w:sz="0" w:space="0" w:color="auto"/>
              </w:divBdr>
            </w:div>
            <w:div w:id="1589386529">
              <w:marLeft w:val="0"/>
              <w:marRight w:val="0"/>
              <w:marTop w:val="0"/>
              <w:marBottom w:val="0"/>
              <w:divBdr>
                <w:top w:val="none" w:sz="0" w:space="0" w:color="auto"/>
                <w:left w:val="none" w:sz="0" w:space="0" w:color="auto"/>
                <w:bottom w:val="none" w:sz="0" w:space="0" w:color="auto"/>
                <w:right w:val="none" w:sz="0" w:space="0" w:color="auto"/>
              </w:divBdr>
            </w:div>
            <w:div w:id="1603604436">
              <w:marLeft w:val="0"/>
              <w:marRight w:val="0"/>
              <w:marTop w:val="0"/>
              <w:marBottom w:val="0"/>
              <w:divBdr>
                <w:top w:val="none" w:sz="0" w:space="0" w:color="auto"/>
                <w:left w:val="none" w:sz="0" w:space="0" w:color="auto"/>
                <w:bottom w:val="none" w:sz="0" w:space="0" w:color="auto"/>
                <w:right w:val="none" w:sz="0" w:space="0" w:color="auto"/>
              </w:divBdr>
            </w:div>
            <w:div w:id="1646737146">
              <w:marLeft w:val="0"/>
              <w:marRight w:val="0"/>
              <w:marTop w:val="0"/>
              <w:marBottom w:val="0"/>
              <w:divBdr>
                <w:top w:val="none" w:sz="0" w:space="0" w:color="auto"/>
                <w:left w:val="none" w:sz="0" w:space="0" w:color="auto"/>
                <w:bottom w:val="none" w:sz="0" w:space="0" w:color="auto"/>
                <w:right w:val="none" w:sz="0" w:space="0" w:color="auto"/>
              </w:divBdr>
            </w:div>
            <w:div w:id="1743410770">
              <w:marLeft w:val="0"/>
              <w:marRight w:val="0"/>
              <w:marTop w:val="0"/>
              <w:marBottom w:val="0"/>
              <w:divBdr>
                <w:top w:val="none" w:sz="0" w:space="0" w:color="auto"/>
                <w:left w:val="none" w:sz="0" w:space="0" w:color="auto"/>
                <w:bottom w:val="none" w:sz="0" w:space="0" w:color="auto"/>
                <w:right w:val="none" w:sz="0" w:space="0" w:color="auto"/>
              </w:divBdr>
            </w:div>
            <w:div w:id="1804300704">
              <w:marLeft w:val="0"/>
              <w:marRight w:val="0"/>
              <w:marTop w:val="0"/>
              <w:marBottom w:val="0"/>
              <w:divBdr>
                <w:top w:val="none" w:sz="0" w:space="0" w:color="auto"/>
                <w:left w:val="none" w:sz="0" w:space="0" w:color="auto"/>
                <w:bottom w:val="none" w:sz="0" w:space="0" w:color="auto"/>
                <w:right w:val="none" w:sz="0" w:space="0" w:color="auto"/>
              </w:divBdr>
            </w:div>
            <w:div w:id="1815172359">
              <w:marLeft w:val="0"/>
              <w:marRight w:val="0"/>
              <w:marTop w:val="0"/>
              <w:marBottom w:val="0"/>
              <w:divBdr>
                <w:top w:val="none" w:sz="0" w:space="0" w:color="auto"/>
                <w:left w:val="none" w:sz="0" w:space="0" w:color="auto"/>
                <w:bottom w:val="none" w:sz="0" w:space="0" w:color="auto"/>
                <w:right w:val="none" w:sz="0" w:space="0" w:color="auto"/>
              </w:divBdr>
            </w:div>
            <w:div w:id="1837769697">
              <w:marLeft w:val="0"/>
              <w:marRight w:val="0"/>
              <w:marTop w:val="0"/>
              <w:marBottom w:val="0"/>
              <w:divBdr>
                <w:top w:val="none" w:sz="0" w:space="0" w:color="auto"/>
                <w:left w:val="none" w:sz="0" w:space="0" w:color="auto"/>
                <w:bottom w:val="none" w:sz="0" w:space="0" w:color="auto"/>
                <w:right w:val="none" w:sz="0" w:space="0" w:color="auto"/>
              </w:divBdr>
            </w:div>
            <w:div w:id="1860582832">
              <w:marLeft w:val="0"/>
              <w:marRight w:val="0"/>
              <w:marTop w:val="0"/>
              <w:marBottom w:val="0"/>
              <w:divBdr>
                <w:top w:val="none" w:sz="0" w:space="0" w:color="auto"/>
                <w:left w:val="none" w:sz="0" w:space="0" w:color="auto"/>
                <w:bottom w:val="none" w:sz="0" w:space="0" w:color="auto"/>
                <w:right w:val="none" w:sz="0" w:space="0" w:color="auto"/>
              </w:divBdr>
            </w:div>
            <w:div w:id="1866016618">
              <w:marLeft w:val="0"/>
              <w:marRight w:val="0"/>
              <w:marTop w:val="0"/>
              <w:marBottom w:val="0"/>
              <w:divBdr>
                <w:top w:val="none" w:sz="0" w:space="0" w:color="auto"/>
                <w:left w:val="none" w:sz="0" w:space="0" w:color="auto"/>
                <w:bottom w:val="none" w:sz="0" w:space="0" w:color="auto"/>
                <w:right w:val="none" w:sz="0" w:space="0" w:color="auto"/>
              </w:divBdr>
            </w:div>
            <w:div w:id="1869173054">
              <w:marLeft w:val="0"/>
              <w:marRight w:val="0"/>
              <w:marTop w:val="0"/>
              <w:marBottom w:val="0"/>
              <w:divBdr>
                <w:top w:val="none" w:sz="0" w:space="0" w:color="auto"/>
                <w:left w:val="none" w:sz="0" w:space="0" w:color="auto"/>
                <w:bottom w:val="none" w:sz="0" w:space="0" w:color="auto"/>
                <w:right w:val="none" w:sz="0" w:space="0" w:color="auto"/>
              </w:divBdr>
            </w:div>
            <w:div w:id="1950117874">
              <w:marLeft w:val="0"/>
              <w:marRight w:val="0"/>
              <w:marTop w:val="0"/>
              <w:marBottom w:val="0"/>
              <w:divBdr>
                <w:top w:val="none" w:sz="0" w:space="0" w:color="auto"/>
                <w:left w:val="none" w:sz="0" w:space="0" w:color="auto"/>
                <w:bottom w:val="none" w:sz="0" w:space="0" w:color="auto"/>
                <w:right w:val="none" w:sz="0" w:space="0" w:color="auto"/>
              </w:divBdr>
            </w:div>
            <w:div w:id="2007323822">
              <w:marLeft w:val="0"/>
              <w:marRight w:val="0"/>
              <w:marTop w:val="0"/>
              <w:marBottom w:val="0"/>
              <w:divBdr>
                <w:top w:val="none" w:sz="0" w:space="0" w:color="auto"/>
                <w:left w:val="none" w:sz="0" w:space="0" w:color="auto"/>
                <w:bottom w:val="none" w:sz="0" w:space="0" w:color="auto"/>
                <w:right w:val="none" w:sz="0" w:space="0" w:color="auto"/>
              </w:divBdr>
            </w:div>
            <w:div w:id="2016229629">
              <w:marLeft w:val="0"/>
              <w:marRight w:val="0"/>
              <w:marTop w:val="0"/>
              <w:marBottom w:val="0"/>
              <w:divBdr>
                <w:top w:val="none" w:sz="0" w:space="0" w:color="auto"/>
                <w:left w:val="none" w:sz="0" w:space="0" w:color="auto"/>
                <w:bottom w:val="none" w:sz="0" w:space="0" w:color="auto"/>
                <w:right w:val="none" w:sz="0" w:space="0" w:color="auto"/>
              </w:divBdr>
            </w:div>
            <w:div w:id="2029721307">
              <w:marLeft w:val="0"/>
              <w:marRight w:val="0"/>
              <w:marTop w:val="0"/>
              <w:marBottom w:val="0"/>
              <w:divBdr>
                <w:top w:val="none" w:sz="0" w:space="0" w:color="auto"/>
                <w:left w:val="none" w:sz="0" w:space="0" w:color="auto"/>
                <w:bottom w:val="none" w:sz="0" w:space="0" w:color="auto"/>
                <w:right w:val="none" w:sz="0" w:space="0" w:color="auto"/>
              </w:divBdr>
            </w:div>
            <w:div w:id="20690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80911">
      <w:bodyDiv w:val="1"/>
      <w:marLeft w:val="0"/>
      <w:marRight w:val="0"/>
      <w:marTop w:val="0"/>
      <w:marBottom w:val="0"/>
      <w:divBdr>
        <w:top w:val="none" w:sz="0" w:space="0" w:color="auto"/>
        <w:left w:val="none" w:sz="0" w:space="0" w:color="auto"/>
        <w:bottom w:val="none" w:sz="0" w:space="0" w:color="auto"/>
        <w:right w:val="none" w:sz="0" w:space="0" w:color="auto"/>
      </w:divBdr>
    </w:div>
    <w:div w:id="931472016">
      <w:bodyDiv w:val="1"/>
      <w:marLeft w:val="0"/>
      <w:marRight w:val="0"/>
      <w:marTop w:val="0"/>
      <w:marBottom w:val="0"/>
      <w:divBdr>
        <w:top w:val="none" w:sz="0" w:space="0" w:color="auto"/>
        <w:left w:val="none" w:sz="0" w:space="0" w:color="auto"/>
        <w:bottom w:val="none" w:sz="0" w:space="0" w:color="auto"/>
        <w:right w:val="none" w:sz="0" w:space="0" w:color="auto"/>
      </w:divBdr>
      <w:divsChild>
        <w:div w:id="860554262">
          <w:marLeft w:val="0"/>
          <w:marRight w:val="0"/>
          <w:marTop w:val="0"/>
          <w:marBottom w:val="0"/>
          <w:divBdr>
            <w:top w:val="none" w:sz="0" w:space="0" w:color="auto"/>
            <w:left w:val="none" w:sz="0" w:space="0" w:color="auto"/>
            <w:bottom w:val="none" w:sz="0" w:space="0" w:color="auto"/>
            <w:right w:val="none" w:sz="0" w:space="0" w:color="auto"/>
          </w:divBdr>
          <w:divsChild>
            <w:div w:id="177962554">
              <w:marLeft w:val="0"/>
              <w:marRight w:val="0"/>
              <w:marTop w:val="0"/>
              <w:marBottom w:val="0"/>
              <w:divBdr>
                <w:top w:val="none" w:sz="0" w:space="0" w:color="auto"/>
                <w:left w:val="none" w:sz="0" w:space="0" w:color="auto"/>
                <w:bottom w:val="none" w:sz="0" w:space="0" w:color="auto"/>
                <w:right w:val="none" w:sz="0" w:space="0" w:color="auto"/>
              </w:divBdr>
            </w:div>
            <w:div w:id="351339455">
              <w:marLeft w:val="0"/>
              <w:marRight w:val="0"/>
              <w:marTop w:val="0"/>
              <w:marBottom w:val="0"/>
              <w:divBdr>
                <w:top w:val="none" w:sz="0" w:space="0" w:color="auto"/>
                <w:left w:val="none" w:sz="0" w:space="0" w:color="auto"/>
                <w:bottom w:val="none" w:sz="0" w:space="0" w:color="auto"/>
                <w:right w:val="none" w:sz="0" w:space="0" w:color="auto"/>
              </w:divBdr>
            </w:div>
            <w:div w:id="592471531">
              <w:marLeft w:val="0"/>
              <w:marRight w:val="0"/>
              <w:marTop w:val="0"/>
              <w:marBottom w:val="0"/>
              <w:divBdr>
                <w:top w:val="none" w:sz="0" w:space="0" w:color="auto"/>
                <w:left w:val="none" w:sz="0" w:space="0" w:color="auto"/>
                <w:bottom w:val="none" w:sz="0" w:space="0" w:color="auto"/>
                <w:right w:val="none" w:sz="0" w:space="0" w:color="auto"/>
              </w:divBdr>
            </w:div>
            <w:div w:id="732580695">
              <w:marLeft w:val="0"/>
              <w:marRight w:val="0"/>
              <w:marTop w:val="0"/>
              <w:marBottom w:val="0"/>
              <w:divBdr>
                <w:top w:val="none" w:sz="0" w:space="0" w:color="auto"/>
                <w:left w:val="none" w:sz="0" w:space="0" w:color="auto"/>
                <w:bottom w:val="none" w:sz="0" w:space="0" w:color="auto"/>
                <w:right w:val="none" w:sz="0" w:space="0" w:color="auto"/>
              </w:divBdr>
            </w:div>
            <w:div w:id="858933108">
              <w:marLeft w:val="0"/>
              <w:marRight w:val="0"/>
              <w:marTop w:val="0"/>
              <w:marBottom w:val="0"/>
              <w:divBdr>
                <w:top w:val="none" w:sz="0" w:space="0" w:color="auto"/>
                <w:left w:val="none" w:sz="0" w:space="0" w:color="auto"/>
                <w:bottom w:val="none" w:sz="0" w:space="0" w:color="auto"/>
                <w:right w:val="none" w:sz="0" w:space="0" w:color="auto"/>
              </w:divBdr>
            </w:div>
            <w:div w:id="1127357468">
              <w:marLeft w:val="0"/>
              <w:marRight w:val="0"/>
              <w:marTop w:val="0"/>
              <w:marBottom w:val="0"/>
              <w:divBdr>
                <w:top w:val="none" w:sz="0" w:space="0" w:color="auto"/>
                <w:left w:val="none" w:sz="0" w:space="0" w:color="auto"/>
                <w:bottom w:val="none" w:sz="0" w:space="0" w:color="auto"/>
                <w:right w:val="none" w:sz="0" w:space="0" w:color="auto"/>
              </w:divBdr>
            </w:div>
            <w:div w:id="1204363261">
              <w:marLeft w:val="0"/>
              <w:marRight w:val="0"/>
              <w:marTop w:val="0"/>
              <w:marBottom w:val="0"/>
              <w:divBdr>
                <w:top w:val="none" w:sz="0" w:space="0" w:color="auto"/>
                <w:left w:val="none" w:sz="0" w:space="0" w:color="auto"/>
                <w:bottom w:val="none" w:sz="0" w:space="0" w:color="auto"/>
                <w:right w:val="none" w:sz="0" w:space="0" w:color="auto"/>
              </w:divBdr>
            </w:div>
            <w:div w:id="1257248749">
              <w:marLeft w:val="0"/>
              <w:marRight w:val="0"/>
              <w:marTop w:val="0"/>
              <w:marBottom w:val="0"/>
              <w:divBdr>
                <w:top w:val="none" w:sz="0" w:space="0" w:color="auto"/>
                <w:left w:val="none" w:sz="0" w:space="0" w:color="auto"/>
                <w:bottom w:val="none" w:sz="0" w:space="0" w:color="auto"/>
                <w:right w:val="none" w:sz="0" w:space="0" w:color="auto"/>
              </w:divBdr>
            </w:div>
            <w:div w:id="1264073522">
              <w:marLeft w:val="0"/>
              <w:marRight w:val="0"/>
              <w:marTop w:val="0"/>
              <w:marBottom w:val="0"/>
              <w:divBdr>
                <w:top w:val="none" w:sz="0" w:space="0" w:color="auto"/>
                <w:left w:val="none" w:sz="0" w:space="0" w:color="auto"/>
                <w:bottom w:val="none" w:sz="0" w:space="0" w:color="auto"/>
                <w:right w:val="none" w:sz="0" w:space="0" w:color="auto"/>
              </w:divBdr>
            </w:div>
            <w:div w:id="1325473030">
              <w:marLeft w:val="0"/>
              <w:marRight w:val="0"/>
              <w:marTop w:val="0"/>
              <w:marBottom w:val="0"/>
              <w:divBdr>
                <w:top w:val="none" w:sz="0" w:space="0" w:color="auto"/>
                <w:left w:val="none" w:sz="0" w:space="0" w:color="auto"/>
                <w:bottom w:val="none" w:sz="0" w:space="0" w:color="auto"/>
                <w:right w:val="none" w:sz="0" w:space="0" w:color="auto"/>
              </w:divBdr>
            </w:div>
            <w:div w:id="1378817935">
              <w:marLeft w:val="0"/>
              <w:marRight w:val="0"/>
              <w:marTop w:val="0"/>
              <w:marBottom w:val="0"/>
              <w:divBdr>
                <w:top w:val="none" w:sz="0" w:space="0" w:color="auto"/>
                <w:left w:val="none" w:sz="0" w:space="0" w:color="auto"/>
                <w:bottom w:val="none" w:sz="0" w:space="0" w:color="auto"/>
                <w:right w:val="none" w:sz="0" w:space="0" w:color="auto"/>
              </w:divBdr>
            </w:div>
            <w:div w:id="1423407260">
              <w:marLeft w:val="0"/>
              <w:marRight w:val="0"/>
              <w:marTop w:val="0"/>
              <w:marBottom w:val="0"/>
              <w:divBdr>
                <w:top w:val="none" w:sz="0" w:space="0" w:color="auto"/>
                <w:left w:val="none" w:sz="0" w:space="0" w:color="auto"/>
                <w:bottom w:val="none" w:sz="0" w:space="0" w:color="auto"/>
                <w:right w:val="none" w:sz="0" w:space="0" w:color="auto"/>
              </w:divBdr>
            </w:div>
            <w:div w:id="1454520579">
              <w:marLeft w:val="0"/>
              <w:marRight w:val="0"/>
              <w:marTop w:val="0"/>
              <w:marBottom w:val="0"/>
              <w:divBdr>
                <w:top w:val="none" w:sz="0" w:space="0" w:color="auto"/>
                <w:left w:val="none" w:sz="0" w:space="0" w:color="auto"/>
                <w:bottom w:val="none" w:sz="0" w:space="0" w:color="auto"/>
                <w:right w:val="none" w:sz="0" w:space="0" w:color="auto"/>
              </w:divBdr>
            </w:div>
            <w:div w:id="1507860334">
              <w:marLeft w:val="0"/>
              <w:marRight w:val="0"/>
              <w:marTop w:val="0"/>
              <w:marBottom w:val="0"/>
              <w:divBdr>
                <w:top w:val="none" w:sz="0" w:space="0" w:color="auto"/>
                <w:left w:val="none" w:sz="0" w:space="0" w:color="auto"/>
                <w:bottom w:val="none" w:sz="0" w:space="0" w:color="auto"/>
                <w:right w:val="none" w:sz="0" w:space="0" w:color="auto"/>
              </w:divBdr>
            </w:div>
            <w:div w:id="1540431967">
              <w:marLeft w:val="0"/>
              <w:marRight w:val="0"/>
              <w:marTop w:val="0"/>
              <w:marBottom w:val="0"/>
              <w:divBdr>
                <w:top w:val="none" w:sz="0" w:space="0" w:color="auto"/>
                <w:left w:val="none" w:sz="0" w:space="0" w:color="auto"/>
                <w:bottom w:val="none" w:sz="0" w:space="0" w:color="auto"/>
                <w:right w:val="none" w:sz="0" w:space="0" w:color="auto"/>
              </w:divBdr>
            </w:div>
            <w:div w:id="1641764159">
              <w:marLeft w:val="0"/>
              <w:marRight w:val="0"/>
              <w:marTop w:val="0"/>
              <w:marBottom w:val="0"/>
              <w:divBdr>
                <w:top w:val="none" w:sz="0" w:space="0" w:color="auto"/>
                <w:left w:val="none" w:sz="0" w:space="0" w:color="auto"/>
                <w:bottom w:val="none" w:sz="0" w:space="0" w:color="auto"/>
                <w:right w:val="none" w:sz="0" w:space="0" w:color="auto"/>
              </w:divBdr>
            </w:div>
            <w:div w:id="1740402893">
              <w:marLeft w:val="0"/>
              <w:marRight w:val="0"/>
              <w:marTop w:val="0"/>
              <w:marBottom w:val="0"/>
              <w:divBdr>
                <w:top w:val="none" w:sz="0" w:space="0" w:color="auto"/>
                <w:left w:val="none" w:sz="0" w:space="0" w:color="auto"/>
                <w:bottom w:val="none" w:sz="0" w:space="0" w:color="auto"/>
                <w:right w:val="none" w:sz="0" w:space="0" w:color="auto"/>
              </w:divBdr>
            </w:div>
            <w:div w:id="1774520609">
              <w:marLeft w:val="0"/>
              <w:marRight w:val="0"/>
              <w:marTop w:val="0"/>
              <w:marBottom w:val="0"/>
              <w:divBdr>
                <w:top w:val="none" w:sz="0" w:space="0" w:color="auto"/>
                <w:left w:val="none" w:sz="0" w:space="0" w:color="auto"/>
                <w:bottom w:val="none" w:sz="0" w:space="0" w:color="auto"/>
                <w:right w:val="none" w:sz="0" w:space="0" w:color="auto"/>
              </w:divBdr>
            </w:div>
            <w:div w:id="1876969072">
              <w:marLeft w:val="0"/>
              <w:marRight w:val="0"/>
              <w:marTop w:val="0"/>
              <w:marBottom w:val="0"/>
              <w:divBdr>
                <w:top w:val="none" w:sz="0" w:space="0" w:color="auto"/>
                <w:left w:val="none" w:sz="0" w:space="0" w:color="auto"/>
                <w:bottom w:val="none" w:sz="0" w:space="0" w:color="auto"/>
                <w:right w:val="none" w:sz="0" w:space="0" w:color="auto"/>
              </w:divBdr>
            </w:div>
            <w:div w:id="1949465921">
              <w:marLeft w:val="0"/>
              <w:marRight w:val="0"/>
              <w:marTop w:val="0"/>
              <w:marBottom w:val="0"/>
              <w:divBdr>
                <w:top w:val="none" w:sz="0" w:space="0" w:color="auto"/>
                <w:left w:val="none" w:sz="0" w:space="0" w:color="auto"/>
                <w:bottom w:val="none" w:sz="0" w:space="0" w:color="auto"/>
                <w:right w:val="none" w:sz="0" w:space="0" w:color="auto"/>
              </w:divBdr>
            </w:div>
            <w:div w:id="2030906764">
              <w:marLeft w:val="0"/>
              <w:marRight w:val="0"/>
              <w:marTop w:val="0"/>
              <w:marBottom w:val="0"/>
              <w:divBdr>
                <w:top w:val="none" w:sz="0" w:space="0" w:color="auto"/>
                <w:left w:val="none" w:sz="0" w:space="0" w:color="auto"/>
                <w:bottom w:val="none" w:sz="0" w:space="0" w:color="auto"/>
                <w:right w:val="none" w:sz="0" w:space="0" w:color="auto"/>
              </w:divBdr>
            </w:div>
            <w:div w:id="21473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1708">
      <w:bodyDiv w:val="1"/>
      <w:marLeft w:val="0"/>
      <w:marRight w:val="0"/>
      <w:marTop w:val="0"/>
      <w:marBottom w:val="0"/>
      <w:divBdr>
        <w:top w:val="none" w:sz="0" w:space="0" w:color="auto"/>
        <w:left w:val="none" w:sz="0" w:space="0" w:color="auto"/>
        <w:bottom w:val="none" w:sz="0" w:space="0" w:color="auto"/>
        <w:right w:val="none" w:sz="0" w:space="0" w:color="auto"/>
      </w:divBdr>
      <w:divsChild>
        <w:div w:id="484668005">
          <w:marLeft w:val="0"/>
          <w:marRight w:val="0"/>
          <w:marTop w:val="0"/>
          <w:marBottom w:val="0"/>
          <w:divBdr>
            <w:top w:val="none" w:sz="0" w:space="0" w:color="auto"/>
            <w:left w:val="none" w:sz="0" w:space="0" w:color="auto"/>
            <w:bottom w:val="none" w:sz="0" w:space="0" w:color="auto"/>
            <w:right w:val="none" w:sz="0" w:space="0" w:color="auto"/>
          </w:divBdr>
          <w:divsChild>
            <w:div w:id="27534288">
              <w:marLeft w:val="0"/>
              <w:marRight w:val="0"/>
              <w:marTop w:val="0"/>
              <w:marBottom w:val="0"/>
              <w:divBdr>
                <w:top w:val="none" w:sz="0" w:space="0" w:color="auto"/>
                <w:left w:val="none" w:sz="0" w:space="0" w:color="auto"/>
                <w:bottom w:val="none" w:sz="0" w:space="0" w:color="auto"/>
                <w:right w:val="none" w:sz="0" w:space="0" w:color="auto"/>
              </w:divBdr>
            </w:div>
            <w:div w:id="107623805">
              <w:marLeft w:val="0"/>
              <w:marRight w:val="0"/>
              <w:marTop w:val="0"/>
              <w:marBottom w:val="0"/>
              <w:divBdr>
                <w:top w:val="none" w:sz="0" w:space="0" w:color="auto"/>
                <w:left w:val="none" w:sz="0" w:space="0" w:color="auto"/>
                <w:bottom w:val="none" w:sz="0" w:space="0" w:color="auto"/>
                <w:right w:val="none" w:sz="0" w:space="0" w:color="auto"/>
              </w:divBdr>
            </w:div>
            <w:div w:id="136070079">
              <w:marLeft w:val="0"/>
              <w:marRight w:val="0"/>
              <w:marTop w:val="0"/>
              <w:marBottom w:val="0"/>
              <w:divBdr>
                <w:top w:val="none" w:sz="0" w:space="0" w:color="auto"/>
                <w:left w:val="none" w:sz="0" w:space="0" w:color="auto"/>
                <w:bottom w:val="none" w:sz="0" w:space="0" w:color="auto"/>
                <w:right w:val="none" w:sz="0" w:space="0" w:color="auto"/>
              </w:divBdr>
            </w:div>
            <w:div w:id="183906214">
              <w:marLeft w:val="0"/>
              <w:marRight w:val="0"/>
              <w:marTop w:val="0"/>
              <w:marBottom w:val="0"/>
              <w:divBdr>
                <w:top w:val="none" w:sz="0" w:space="0" w:color="auto"/>
                <w:left w:val="none" w:sz="0" w:space="0" w:color="auto"/>
                <w:bottom w:val="none" w:sz="0" w:space="0" w:color="auto"/>
                <w:right w:val="none" w:sz="0" w:space="0" w:color="auto"/>
              </w:divBdr>
            </w:div>
            <w:div w:id="374547780">
              <w:marLeft w:val="0"/>
              <w:marRight w:val="0"/>
              <w:marTop w:val="0"/>
              <w:marBottom w:val="0"/>
              <w:divBdr>
                <w:top w:val="none" w:sz="0" w:space="0" w:color="auto"/>
                <w:left w:val="none" w:sz="0" w:space="0" w:color="auto"/>
                <w:bottom w:val="none" w:sz="0" w:space="0" w:color="auto"/>
                <w:right w:val="none" w:sz="0" w:space="0" w:color="auto"/>
              </w:divBdr>
            </w:div>
            <w:div w:id="456608004">
              <w:marLeft w:val="0"/>
              <w:marRight w:val="0"/>
              <w:marTop w:val="0"/>
              <w:marBottom w:val="0"/>
              <w:divBdr>
                <w:top w:val="none" w:sz="0" w:space="0" w:color="auto"/>
                <w:left w:val="none" w:sz="0" w:space="0" w:color="auto"/>
                <w:bottom w:val="none" w:sz="0" w:space="0" w:color="auto"/>
                <w:right w:val="none" w:sz="0" w:space="0" w:color="auto"/>
              </w:divBdr>
            </w:div>
            <w:div w:id="577053875">
              <w:marLeft w:val="0"/>
              <w:marRight w:val="0"/>
              <w:marTop w:val="0"/>
              <w:marBottom w:val="0"/>
              <w:divBdr>
                <w:top w:val="none" w:sz="0" w:space="0" w:color="auto"/>
                <w:left w:val="none" w:sz="0" w:space="0" w:color="auto"/>
                <w:bottom w:val="none" w:sz="0" w:space="0" w:color="auto"/>
                <w:right w:val="none" w:sz="0" w:space="0" w:color="auto"/>
              </w:divBdr>
            </w:div>
            <w:div w:id="600652623">
              <w:marLeft w:val="0"/>
              <w:marRight w:val="0"/>
              <w:marTop w:val="0"/>
              <w:marBottom w:val="0"/>
              <w:divBdr>
                <w:top w:val="none" w:sz="0" w:space="0" w:color="auto"/>
                <w:left w:val="none" w:sz="0" w:space="0" w:color="auto"/>
                <w:bottom w:val="none" w:sz="0" w:space="0" w:color="auto"/>
                <w:right w:val="none" w:sz="0" w:space="0" w:color="auto"/>
              </w:divBdr>
            </w:div>
            <w:div w:id="678042797">
              <w:marLeft w:val="0"/>
              <w:marRight w:val="0"/>
              <w:marTop w:val="0"/>
              <w:marBottom w:val="0"/>
              <w:divBdr>
                <w:top w:val="none" w:sz="0" w:space="0" w:color="auto"/>
                <w:left w:val="none" w:sz="0" w:space="0" w:color="auto"/>
                <w:bottom w:val="none" w:sz="0" w:space="0" w:color="auto"/>
                <w:right w:val="none" w:sz="0" w:space="0" w:color="auto"/>
              </w:divBdr>
            </w:div>
            <w:div w:id="820082042">
              <w:marLeft w:val="0"/>
              <w:marRight w:val="0"/>
              <w:marTop w:val="0"/>
              <w:marBottom w:val="0"/>
              <w:divBdr>
                <w:top w:val="none" w:sz="0" w:space="0" w:color="auto"/>
                <w:left w:val="none" w:sz="0" w:space="0" w:color="auto"/>
                <w:bottom w:val="none" w:sz="0" w:space="0" w:color="auto"/>
                <w:right w:val="none" w:sz="0" w:space="0" w:color="auto"/>
              </w:divBdr>
            </w:div>
            <w:div w:id="854005121">
              <w:marLeft w:val="0"/>
              <w:marRight w:val="0"/>
              <w:marTop w:val="0"/>
              <w:marBottom w:val="0"/>
              <w:divBdr>
                <w:top w:val="none" w:sz="0" w:space="0" w:color="auto"/>
                <w:left w:val="none" w:sz="0" w:space="0" w:color="auto"/>
                <w:bottom w:val="none" w:sz="0" w:space="0" w:color="auto"/>
                <w:right w:val="none" w:sz="0" w:space="0" w:color="auto"/>
              </w:divBdr>
            </w:div>
            <w:div w:id="1092512525">
              <w:marLeft w:val="0"/>
              <w:marRight w:val="0"/>
              <w:marTop w:val="0"/>
              <w:marBottom w:val="0"/>
              <w:divBdr>
                <w:top w:val="none" w:sz="0" w:space="0" w:color="auto"/>
                <w:left w:val="none" w:sz="0" w:space="0" w:color="auto"/>
                <w:bottom w:val="none" w:sz="0" w:space="0" w:color="auto"/>
                <w:right w:val="none" w:sz="0" w:space="0" w:color="auto"/>
              </w:divBdr>
            </w:div>
            <w:div w:id="1160537594">
              <w:marLeft w:val="0"/>
              <w:marRight w:val="0"/>
              <w:marTop w:val="0"/>
              <w:marBottom w:val="0"/>
              <w:divBdr>
                <w:top w:val="none" w:sz="0" w:space="0" w:color="auto"/>
                <w:left w:val="none" w:sz="0" w:space="0" w:color="auto"/>
                <w:bottom w:val="none" w:sz="0" w:space="0" w:color="auto"/>
                <w:right w:val="none" w:sz="0" w:space="0" w:color="auto"/>
              </w:divBdr>
            </w:div>
            <w:div w:id="1373847460">
              <w:marLeft w:val="0"/>
              <w:marRight w:val="0"/>
              <w:marTop w:val="0"/>
              <w:marBottom w:val="0"/>
              <w:divBdr>
                <w:top w:val="none" w:sz="0" w:space="0" w:color="auto"/>
                <w:left w:val="none" w:sz="0" w:space="0" w:color="auto"/>
                <w:bottom w:val="none" w:sz="0" w:space="0" w:color="auto"/>
                <w:right w:val="none" w:sz="0" w:space="0" w:color="auto"/>
              </w:divBdr>
            </w:div>
            <w:div w:id="1458837660">
              <w:marLeft w:val="0"/>
              <w:marRight w:val="0"/>
              <w:marTop w:val="0"/>
              <w:marBottom w:val="0"/>
              <w:divBdr>
                <w:top w:val="none" w:sz="0" w:space="0" w:color="auto"/>
                <w:left w:val="none" w:sz="0" w:space="0" w:color="auto"/>
                <w:bottom w:val="none" w:sz="0" w:space="0" w:color="auto"/>
                <w:right w:val="none" w:sz="0" w:space="0" w:color="auto"/>
              </w:divBdr>
            </w:div>
            <w:div w:id="1735393775">
              <w:marLeft w:val="0"/>
              <w:marRight w:val="0"/>
              <w:marTop w:val="0"/>
              <w:marBottom w:val="0"/>
              <w:divBdr>
                <w:top w:val="none" w:sz="0" w:space="0" w:color="auto"/>
                <w:left w:val="none" w:sz="0" w:space="0" w:color="auto"/>
                <w:bottom w:val="none" w:sz="0" w:space="0" w:color="auto"/>
                <w:right w:val="none" w:sz="0" w:space="0" w:color="auto"/>
              </w:divBdr>
            </w:div>
            <w:div w:id="1889603053">
              <w:marLeft w:val="0"/>
              <w:marRight w:val="0"/>
              <w:marTop w:val="0"/>
              <w:marBottom w:val="0"/>
              <w:divBdr>
                <w:top w:val="none" w:sz="0" w:space="0" w:color="auto"/>
                <w:left w:val="none" w:sz="0" w:space="0" w:color="auto"/>
                <w:bottom w:val="none" w:sz="0" w:space="0" w:color="auto"/>
                <w:right w:val="none" w:sz="0" w:space="0" w:color="auto"/>
              </w:divBdr>
            </w:div>
            <w:div w:id="1979724411">
              <w:marLeft w:val="0"/>
              <w:marRight w:val="0"/>
              <w:marTop w:val="0"/>
              <w:marBottom w:val="0"/>
              <w:divBdr>
                <w:top w:val="none" w:sz="0" w:space="0" w:color="auto"/>
                <w:left w:val="none" w:sz="0" w:space="0" w:color="auto"/>
                <w:bottom w:val="none" w:sz="0" w:space="0" w:color="auto"/>
                <w:right w:val="none" w:sz="0" w:space="0" w:color="auto"/>
              </w:divBdr>
            </w:div>
            <w:div w:id="20020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2779">
      <w:bodyDiv w:val="1"/>
      <w:marLeft w:val="0"/>
      <w:marRight w:val="0"/>
      <w:marTop w:val="0"/>
      <w:marBottom w:val="0"/>
      <w:divBdr>
        <w:top w:val="none" w:sz="0" w:space="0" w:color="auto"/>
        <w:left w:val="none" w:sz="0" w:space="0" w:color="auto"/>
        <w:bottom w:val="none" w:sz="0" w:space="0" w:color="auto"/>
        <w:right w:val="none" w:sz="0" w:space="0" w:color="auto"/>
      </w:divBdr>
      <w:divsChild>
        <w:div w:id="1966613725">
          <w:marLeft w:val="0"/>
          <w:marRight w:val="0"/>
          <w:marTop w:val="0"/>
          <w:marBottom w:val="0"/>
          <w:divBdr>
            <w:top w:val="none" w:sz="0" w:space="0" w:color="auto"/>
            <w:left w:val="none" w:sz="0" w:space="0" w:color="auto"/>
            <w:bottom w:val="none" w:sz="0" w:space="0" w:color="auto"/>
            <w:right w:val="none" w:sz="0" w:space="0" w:color="auto"/>
          </w:divBdr>
          <w:divsChild>
            <w:div w:id="63140322">
              <w:marLeft w:val="0"/>
              <w:marRight w:val="0"/>
              <w:marTop w:val="0"/>
              <w:marBottom w:val="0"/>
              <w:divBdr>
                <w:top w:val="none" w:sz="0" w:space="0" w:color="auto"/>
                <w:left w:val="none" w:sz="0" w:space="0" w:color="auto"/>
                <w:bottom w:val="none" w:sz="0" w:space="0" w:color="auto"/>
                <w:right w:val="none" w:sz="0" w:space="0" w:color="auto"/>
              </w:divBdr>
            </w:div>
            <w:div w:id="97069117">
              <w:marLeft w:val="0"/>
              <w:marRight w:val="0"/>
              <w:marTop w:val="0"/>
              <w:marBottom w:val="0"/>
              <w:divBdr>
                <w:top w:val="none" w:sz="0" w:space="0" w:color="auto"/>
                <w:left w:val="none" w:sz="0" w:space="0" w:color="auto"/>
                <w:bottom w:val="none" w:sz="0" w:space="0" w:color="auto"/>
                <w:right w:val="none" w:sz="0" w:space="0" w:color="auto"/>
              </w:divBdr>
            </w:div>
            <w:div w:id="171379526">
              <w:marLeft w:val="0"/>
              <w:marRight w:val="0"/>
              <w:marTop w:val="0"/>
              <w:marBottom w:val="0"/>
              <w:divBdr>
                <w:top w:val="none" w:sz="0" w:space="0" w:color="auto"/>
                <w:left w:val="none" w:sz="0" w:space="0" w:color="auto"/>
                <w:bottom w:val="none" w:sz="0" w:space="0" w:color="auto"/>
                <w:right w:val="none" w:sz="0" w:space="0" w:color="auto"/>
              </w:divBdr>
            </w:div>
            <w:div w:id="202598995">
              <w:marLeft w:val="0"/>
              <w:marRight w:val="0"/>
              <w:marTop w:val="0"/>
              <w:marBottom w:val="0"/>
              <w:divBdr>
                <w:top w:val="none" w:sz="0" w:space="0" w:color="auto"/>
                <w:left w:val="none" w:sz="0" w:space="0" w:color="auto"/>
                <w:bottom w:val="none" w:sz="0" w:space="0" w:color="auto"/>
                <w:right w:val="none" w:sz="0" w:space="0" w:color="auto"/>
              </w:divBdr>
            </w:div>
            <w:div w:id="205412102">
              <w:marLeft w:val="0"/>
              <w:marRight w:val="0"/>
              <w:marTop w:val="0"/>
              <w:marBottom w:val="0"/>
              <w:divBdr>
                <w:top w:val="none" w:sz="0" w:space="0" w:color="auto"/>
                <w:left w:val="none" w:sz="0" w:space="0" w:color="auto"/>
                <w:bottom w:val="none" w:sz="0" w:space="0" w:color="auto"/>
                <w:right w:val="none" w:sz="0" w:space="0" w:color="auto"/>
              </w:divBdr>
            </w:div>
            <w:div w:id="253518804">
              <w:marLeft w:val="0"/>
              <w:marRight w:val="0"/>
              <w:marTop w:val="0"/>
              <w:marBottom w:val="0"/>
              <w:divBdr>
                <w:top w:val="none" w:sz="0" w:space="0" w:color="auto"/>
                <w:left w:val="none" w:sz="0" w:space="0" w:color="auto"/>
                <w:bottom w:val="none" w:sz="0" w:space="0" w:color="auto"/>
                <w:right w:val="none" w:sz="0" w:space="0" w:color="auto"/>
              </w:divBdr>
            </w:div>
            <w:div w:id="355161686">
              <w:marLeft w:val="0"/>
              <w:marRight w:val="0"/>
              <w:marTop w:val="0"/>
              <w:marBottom w:val="0"/>
              <w:divBdr>
                <w:top w:val="none" w:sz="0" w:space="0" w:color="auto"/>
                <w:left w:val="none" w:sz="0" w:space="0" w:color="auto"/>
                <w:bottom w:val="none" w:sz="0" w:space="0" w:color="auto"/>
                <w:right w:val="none" w:sz="0" w:space="0" w:color="auto"/>
              </w:divBdr>
            </w:div>
            <w:div w:id="497115618">
              <w:marLeft w:val="0"/>
              <w:marRight w:val="0"/>
              <w:marTop w:val="0"/>
              <w:marBottom w:val="0"/>
              <w:divBdr>
                <w:top w:val="none" w:sz="0" w:space="0" w:color="auto"/>
                <w:left w:val="none" w:sz="0" w:space="0" w:color="auto"/>
                <w:bottom w:val="none" w:sz="0" w:space="0" w:color="auto"/>
                <w:right w:val="none" w:sz="0" w:space="0" w:color="auto"/>
              </w:divBdr>
            </w:div>
            <w:div w:id="591549936">
              <w:marLeft w:val="0"/>
              <w:marRight w:val="0"/>
              <w:marTop w:val="0"/>
              <w:marBottom w:val="0"/>
              <w:divBdr>
                <w:top w:val="none" w:sz="0" w:space="0" w:color="auto"/>
                <w:left w:val="none" w:sz="0" w:space="0" w:color="auto"/>
                <w:bottom w:val="none" w:sz="0" w:space="0" w:color="auto"/>
                <w:right w:val="none" w:sz="0" w:space="0" w:color="auto"/>
              </w:divBdr>
            </w:div>
            <w:div w:id="625769342">
              <w:marLeft w:val="0"/>
              <w:marRight w:val="0"/>
              <w:marTop w:val="0"/>
              <w:marBottom w:val="0"/>
              <w:divBdr>
                <w:top w:val="none" w:sz="0" w:space="0" w:color="auto"/>
                <w:left w:val="none" w:sz="0" w:space="0" w:color="auto"/>
                <w:bottom w:val="none" w:sz="0" w:space="0" w:color="auto"/>
                <w:right w:val="none" w:sz="0" w:space="0" w:color="auto"/>
              </w:divBdr>
            </w:div>
            <w:div w:id="714739396">
              <w:marLeft w:val="0"/>
              <w:marRight w:val="0"/>
              <w:marTop w:val="0"/>
              <w:marBottom w:val="0"/>
              <w:divBdr>
                <w:top w:val="none" w:sz="0" w:space="0" w:color="auto"/>
                <w:left w:val="none" w:sz="0" w:space="0" w:color="auto"/>
                <w:bottom w:val="none" w:sz="0" w:space="0" w:color="auto"/>
                <w:right w:val="none" w:sz="0" w:space="0" w:color="auto"/>
              </w:divBdr>
            </w:div>
            <w:div w:id="855074206">
              <w:marLeft w:val="0"/>
              <w:marRight w:val="0"/>
              <w:marTop w:val="0"/>
              <w:marBottom w:val="0"/>
              <w:divBdr>
                <w:top w:val="none" w:sz="0" w:space="0" w:color="auto"/>
                <w:left w:val="none" w:sz="0" w:space="0" w:color="auto"/>
                <w:bottom w:val="none" w:sz="0" w:space="0" w:color="auto"/>
                <w:right w:val="none" w:sz="0" w:space="0" w:color="auto"/>
              </w:divBdr>
            </w:div>
            <w:div w:id="951982812">
              <w:marLeft w:val="0"/>
              <w:marRight w:val="0"/>
              <w:marTop w:val="0"/>
              <w:marBottom w:val="0"/>
              <w:divBdr>
                <w:top w:val="none" w:sz="0" w:space="0" w:color="auto"/>
                <w:left w:val="none" w:sz="0" w:space="0" w:color="auto"/>
                <w:bottom w:val="none" w:sz="0" w:space="0" w:color="auto"/>
                <w:right w:val="none" w:sz="0" w:space="0" w:color="auto"/>
              </w:divBdr>
            </w:div>
            <w:div w:id="1078400205">
              <w:marLeft w:val="0"/>
              <w:marRight w:val="0"/>
              <w:marTop w:val="0"/>
              <w:marBottom w:val="0"/>
              <w:divBdr>
                <w:top w:val="none" w:sz="0" w:space="0" w:color="auto"/>
                <w:left w:val="none" w:sz="0" w:space="0" w:color="auto"/>
                <w:bottom w:val="none" w:sz="0" w:space="0" w:color="auto"/>
                <w:right w:val="none" w:sz="0" w:space="0" w:color="auto"/>
              </w:divBdr>
            </w:div>
            <w:div w:id="1277517110">
              <w:marLeft w:val="0"/>
              <w:marRight w:val="0"/>
              <w:marTop w:val="0"/>
              <w:marBottom w:val="0"/>
              <w:divBdr>
                <w:top w:val="none" w:sz="0" w:space="0" w:color="auto"/>
                <w:left w:val="none" w:sz="0" w:space="0" w:color="auto"/>
                <w:bottom w:val="none" w:sz="0" w:space="0" w:color="auto"/>
                <w:right w:val="none" w:sz="0" w:space="0" w:color="auto"/>
              </w:divBdr>
            </w:div>
            <w:div w:id="1344238833">
              <w:marLeft w:val="0"/>
              <w:marRight w:val="0"/>
              <w:marTop w:val="0"/>
              <w:marBottom w:val="0"/>
              <w:divBdr>
                <w:top w:val="none" w:sz="0" w:space="0" w:color="auto"/>
                <w:left w:val="none" w:sz="0" w:space="0" w:color="auto"/>
                <w:bottom w:val="none" w:sz="0" w:space="0" w:color="auto"/>
                <w:right w:val="none" w:sz="0" w:space="0" w:color="auto"/>
              </w:divBdr>
            </w:div>
            <w:div w:id="1575697486">
              <w:marLeft w:val="0"/>
              <w:marRight w:val="0"/>
              <w:marTop w:val="0"/>
              <w:marBottom w:val="0"/>
              <w:divBdr>
                <w:top w:val="none" w:sz="0" w:space="0" w:color="auto"/>
                <w:left w:val="none" w:sz="0" w:space="0" w:color="auto"/>
                <w:bottom w:val="none" w:sz="0" w:space="0" w:color="auto"/>
                <w:right w:val="none" w:sz="0" w:space="0" w:color="auto"/>
              </w:divBdr>
            </w:div>
            <w:div w:id="1775317753">
              <w:marLeft w:val="0"/>
              <w:marRight w:val="0"/>
              <w:marTop w:val="0"/>
              <w:marBottom w:val="0"/>
              <w:divBdr>
                <w:top w:val="none" w:sz="0" w:space="0" w:color="auto"/>
                <w:left w:val="none" w:sz="0" w:space="0" w:color="auto"/>
                <w:bottom w:val="none" w:sz="0" w:space="0" w:color="auto"/>
                <w:right w:val="none" w:sz="0" w:space="0" w:color="auto"/>
              </w:divBdr>
            </w:div>
            <w:div w:id="19128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9131">
      <w:bodyDiv w:val="1"/>
      <w:marLeft w:val="0"/>
      <w:marRight w:val="0"/>
      <w:marTop w:val="0"/>
      <w:marBottom w:val="0"/>
      <w:divBdr>
        <w:top w:val="none" w:sz="0" w:space="0" w:color="auto"/>
        <w:left w:val="none" w:sz="0" w:space="0" w:color="auto"/>
        <w:bottom w:val="none" w:sz="0" w:space="0" w:color="auto"/>
        <w:right w:val="none" w:sz="0" w:space="0" w:color="auto"/>
      </w:divBdr>
      <w:divsChild>
        <w:div w:id="1447307769">
          <w:marLeft w:val="0"/>
          <w:marRight w:val="0"/>
          <w:marTop w:val="0"/>
          <w:marBottom w:val="0"/>
          <w:divBdr>
            <w:top w:val="none" w:sz="0" w:space="0" w:color="auto"/>
            <w:left w:val="none" w:sz="0" w:space="0" w:color="auto"/>
            <w:bottom w:val="none" w:sz="0" w:space="0" w:color="auto"/>
            <w:right w:val="none" w:sz="0" w:space="0" w:color="auto"/>
          </w:divBdr>
          <w:divsChild>
            <w:div w:id="63451645">
              <w:marLeft w:val="0"/>
              <w:marRight w:val="0"/>
              <w:marTop w:val="0"/>
              <w:marBottom w:val="0"/>
              <w:divBdr>
                <w:top w:val="none" w:sz="0" w:space="0" w:color="auto"/>
                <w:left w:val="none" w:sz="0" w:space="0" w:color="auto"/>
                <w:bottom w:val="none" w:sz="0" w:space="0" w:color="auto"/>
                <w:right w:val="none" w:sz="0" w:space="0" w:color="auto"/>
              </w:divBdr>
            </w:div>
            <w:div w:id="65341794">
              <w:marLeft w:val="0"/>
              <w:marRight w:val="0"/>
              <w:marTop w:val="0"/>
              <w:marBottom w:val="0"/>
              <w:divBdr>
                <w:top w:val="none" w:sz="0" w:space="0" w:color="auto"/>
                <w:left w:val="none" w:sz="0" w:space="0" w:color="auto"/>
                <w:bottom w:val="none" w:sz="0" w:space="0" w:color="auto"/>
                <w:right w:val="none" w:sz="0" w:space="0" w:color="auto"/>
              </w:divBdr>
            </w:div>
            <w:div w:id="183447751">
              <w:marLeft w:val="0"/>
              <w:marRight w:val="0"/>
              <w:marTop w:val="0"/>
              <w:marBottom w:val="0"/>
              <w:divBdr>
                <w:top w:val="none" w:sz="0" w:space="0" w:color="auto"/>
                <w:left w:val="none" w:sz="0" w:space="0" w:color="auto"/>
                <w:bottom w:val="none" w:sz="0" w:space="0" w:color="auto"/>
                <w:right w:val="none" w:sz="0" w:space="0" w:color="auto"/>
              </w:divBdr>
            </w:div>
            <w:div w:id="270359429">
              <w:marLeft w:val="0"/>
              <w:marRight w:val="0"/>
              <w:marTop w:val="0"/>
              <w:marBottom w:val="0"/>
              <w:divBdr>
                <w:top w:val="none" w:sz="0" w:space="0" w:color="auto"/>
                <w:left w:val="none" w:sz="0" w:space="0" w:color="auto"/>
                <w:bottom w:val="none" w:sz="0" w:space="0" w:color="auto"/>
                <w:right w:val="none" w:sz="0" w:space="0" w:color="auto"/>
              </w:divBdr>
            </w:div>
            <w:div w:id="301885311">
              <w:marLeft w:val="0"/>
              <w:marRight w:val="0"/>
              <w:marTop w:val="0"/>
              <w:marBottom w:val="0"/>
              <w:divBdr>
                <w:top w:val="none" w:sz="0" w:space="0" w:color="auto"/>
                <w:left w:val="none" w:sz="0" w:space="0" w:color="auto"/>
                <w:bottom w:val="none" w:sz="0" w:space="0" w:color="auto"/>
                <w:right w:val="none" w:sz="0" w:space="0" w:color="auto"/>
              </w:divBdr>
            </w:div>
            <w:div w:id="310906422">
              <w:marLeft w:val="0"/>
              <w:marRight w:val="0"/>
              <w:marTop w:val="0"/>
              <w:marBottom w:val="0"/>
              <w:divBdr>
                <w:top w:val="none" w:sz="0" w:space="0" w:color="auto"/>
                <w:left w:val="none" w:sz="0" w:space="0" w:color="auto"/>
                <w:bottom w:val="none" w:sz="0" w:space="0" w:color="auto"/>
                <w:right w:val="none" w:sz="0" w:space="0" w:color="auto"/>
              </w:divBdr>
            </w:div>
            <w:div w:id="356200516">
              <w:marLeft w:val="0"/>
              <w:marRight w:val="0"/>
              <w:marTop w:val="0"/>
              <w:marBottom w:val="0"/>
              <w:divBdr>
                <w:top w:val="none" w:sz="0" w:space="0" w:color="auto"/>
                <w:left w:val="none" w:sz="0" w:space="0" w:color="auto"/>
                <w:bottom w:val="none" w:sz="0" w:space="0" w:color="auto"/>
                <w:right w:val="none" w:sz="0" w:space="0" w:color="auto"/>
              </w:divBdr>
            </w:div>
            <w:div w:id="421879204">
              <w:marLeft w:val="0"/>
              <w:marRight w:val="0"/>
              <w:marTop w:val="0"/>
              <w:marBottom w:val="0"/>
              <w:divBdr>
                <w:top w:val="none" w:sz="0" w:space="0" w:color="auto"/>
                <w:left w:val="none" w:sz="0" w:space="0" w:color="auto"/>
                <w:bottom w:val="none" w:sz="0" w:space="0" w:color="auto"/>
                <w:right w:val="none" w:sz="0" w:space="0" w:color="auto"/>
              </w:divBdr>
            </w:div>
            <w:div w:id="477186723">
              <w:marLeft w:val="0"/>
              <w:marRight w:val="0"/>
              <w:marTop w:val="0"/>
              <w:marBottom w:val="0"/>
              <w:divBdr>
                <w:top w:val="none" w:sz="0" w:space="0" w:color="auto"/>
                <w:left w:val="none" w:sz="0" w:space="0" w:color="auto"/>
                <w:bottom w:val="none" w:sz="0" w:space="0" w:color="auto"/>
                <w:right w:val="none" w:sz="0" w:space="0" w:color="auto"/>
              </w:divBdr>
            </w:div>
            <w:div w:id="563837356">
              <w:marLeft w:val="0"/>
              <w:marRight w:val="0"/>
              <w:marTop w:val="0"/>
              <w:marBottom w:val="0"/>
              <w:divBdr>
                <w:top w:val="none" w:sz="0" w:space="0" w:color="auto"/>
                <w:left w:val="none" w:sz="0" w:space="0" w:color="auto"/>
                <w:bottom w:val="none" w:sz="0" w:space="0" w:color="auto"/>
                <w:right w:val="none" w:sz="0" w:space="0" w:color="auto"/>
              </w:divBdr>
            </w:div>
            <w:div w:id="601232182">
              <w:marLeft w:val="0"/>
              <w:marRight w:val="0"/>
              <w:marTop w:val="0"/>
              <w:marBottom w:val="0"/>
              <w:divBdr>
                <w:top w:val="none" w:sz="0" w:space="0" w:color="auto"/>
                <w:left w:val="none" w:sz="0" w:space="0" w:color="auto"/>
                <w:bottom w:val="none" w:sz="0" w:space="0" w:color="auto"/>
                <w:right w:val="none" w:sz="0" w:space="0" w:color="auto"/>
              </w:divBdr>
            </w:div>
            <w:div w:id="616255523">
              <w:marLeft w:val="0"/>
              <w:marRight w:val="0"/>
              <w:marTop w:val="0"/>
              <w:marBottom w:val="0"/>
              <w:divBdr>
                <w:top w:val="none" w:sz="0" w:space="0" w:color="auto"/>
                <w:left w:val="none" w:sz="0" w:space="0" w:color="auto"/>
                <w:bottom w:val="none" w:sz="0" w:space="0" w:color="auto"/>
                <w:right w:val="none" w:sz="0" w:space="0" w:color="auto"/>
              </w:divBdr>
            </w:div>
            <w:div w:id="622927314">
              <w:marLeft w:val="0"/>
              <w:marRight w:val="0"/>
              <w:marTop w:val="0"/>
              <w:marBottom w:val="0"/>
              <w:divBdr>
                <w:top w:val="none" w:sz="0" w:space="0" w:color="auto"/>
                <w:left w:val="none" w:sz="0" w:space="0" w:color="auto"/>
                <w:bottom w:val="none" w:sz="0" w:space="0" w:color="auto"/>
                <w:right w:val="none" w:sz="0" w:space="0" w:color="auto"/>
              </w:divBdr>
            </w:div>
            <w:div w:id="638337805">
              <w:marLeft w:val="0"/>
              <w:marRight w:val="0"/>
              <w:marTop w:val="0"/>
              <w:marBottom w:val="0"/>
              <w:divBdr>
                <w:top w:val="none" w:sz="0" w:space="0" w:color="auto"/>
                <w:left w:val="none" w:sz="0" w:space="0" w:color="auto"/>
                <w:bottom w:val="none" w:sz="0" w:space="0" w:color="auto"/>
                <w:right w:val="none" w:sz="0" w:space="0" w:color="auto"/>
              </w:divBdr>
            </w:div>
            <w:div w:id="662513302">
              <w:marLeft w:val="0"/>
              <w:marRight w:val="0"/>
              <w:marTop w:val="0"/>
              <w:marBottom w:val="0"/>
              <w:divBdr>
                <w:top w:val="none" w:sz="0" w:space="0" w:color="auto"/>
                <w:left w:val="none" w:sz="0" w:space="0" w:color="auto"/>
                <w:bottom w:val="none" w:sz="0" w:space="0" w:color="auto"/>
                <w:right w:val="none" w:sz="0" w:space="0" w:color="auto"/>
              </w:divBdr>
            </w:div>
            <w:div w:id="832717306">
              <w:marLeft w:val="0"/>
              <w:marRight w:val="0"/>
              <w:marTop w:val="0"/>
              <w:marBottom w:val="0"/>
              <w:divBdr>
                <w:top w:val="none" w:sz="0" w:space="0" w:color="auto"/>
                <w:left w:val="none" w:sz="0" w:space="0" w:color="auto"/>
                <w:bottom w:val="none" w:sz="0" w:space="0" w:color="auto"/>
                <w:right w:val="none" w:sz="0" w:space="0" w:color="auto"/>
              </w:divBdr>
            </w:div>
            <w:div w:id="902567921">
              <w:marLeft w:val="0"/>
              <w:marRight w:val="0"/>
              <w:marTop w:val="0"/>
              <w:marBottom w:val="0"/>
              <w:divBdr>
                <w:top w:val="none" w:sz="0" w:space="0" w:color="auto"/>
                <w:left w:val="none" w:sz="0" w:space="0" w:color="auto"/>
                <w:bottom w:val="none" w:sz="0" w:space="0" w:color="auto"/>
                <w:right w:val="none" w:sz="0" w:space="0" w:color="auto"/>
              </w:divBdr>
            </w:div>
            <w:div w:id="986710214">
              <w:marLeft w:val="0"/>
              <w:marRight w:val="0"/>
              <w:marTop w:val="0"/>
              <w:marBottom w:val="0"/>
              <w:divBdr>
                <w:top w:val="none" w:sz="0" w:space="0" w:color="auto"/>
                <w:left w:val="none" w:sz="0" w:space="0" w:color="auto"/>
                <w:bottom w:val="none" w:sz="0" w:space="0" w:color="auto"/>
                <w:right w:val="none" w:sz="0" w:space="0" w:color="auto"/>
              </w:divBdr>
            </w:div>
            <w:div w:id="987367710">
              <w:marLeft w:val="0"/>
              <w:marRight w:val="0"/>
              <w:marTop w:val="0"/>
              <w:marBottom w:val="0"/>
              <w:divBdr>
                <w:top w:val="none" w:sz="0" w:space="0" w:color="auto"/>
                <w:left w:val="none" w:sz="0" w:space="0" w:color="auto"/>
                <w:bottom w:val="none" w:sz="0" w:space="0" w:color="auto"/>
                <w:right w:val="none" w:sz="0" w:space="0" w:color="auto"/>
              </w:divBdr>
            </w:div>
            <w:div w:id="1108624837">
              <w:marLeft w:val="0"/>
              <w:marRight w:val="0"/>
              <w:marTop w:val="0"/>
              <w:marBottom w:val="0"/>
              <w:divBdr>
                <w:top w:val="none" w:sz="0" w:space="0" w:color="auto"/>
                <w:left w:val="none" w:sz="0" w:space="0" w:color="auto"/>
                <w:bottom w:val="none" w:sz="0" w:space="0" w:color="auto"/>
                <w:right w:val="none" w:sz="0" w:space="0" w:color="auto"/>
              </w:divBdr>
            </w:div>
            <w:div w:id="1109936128">
              <w:marLeft w:val="0"/>
              <w:marRight w:val="0"/>
              <w:marTop w:val="0"/>
              <w:marBottom w:val="0"/>
              <w:divBdr>
                <w:top w:val="none" w:sz="0" w:space="0" w:color="auto"/>
                <w:left w:val="none" w:sz="0" w:space="0" w:color="auto"/>
                <w:bottom w:val="none" w:sz="0" w:space="0" w:color="auto"/>
                <w:right w:val="none" w:sz="0" w:space="0" w:color="auto"/>
              </w:divBdr>
            </w:div>
            <w:div w:id="1152526879">
              <w:marLeft w:val="0"/>
              <w:marRight w:val="0"/>
              <w:marTop w:val="0"/>
              <w:marBottom w:val="0"/>
              <w:divBdr>
                <w:top w:val="none" w:sz="0" w:space="0" w:color="auto"/>
                <w:left w:val="none" w:sz="0" w:space="0" w:color="auto"/>
                <w:bottom w:val="none" w:sz="0" w:space="0" w:color="auto"/>
                <w:right w:val="none" w:sz="0" w:space="0" w:color="auto"/>
              </w:divBdr>
            </w:div>
            <w:div w:id="1184899754">
              <w:marLeft w:val="0"/>
              <w:marRight w:val="0"/>
              <w:marTop w:val="0"/>
              <w:marBottom w:val="0"/>
              <w:divBdr>
                <w:top w:val="none" w:sz="0" w:space="0" w:color="auto"/>
                <w:left w:val="none" w:sz="0" w:space="0" w:color="auto"/>
                <w:bottom w:val="none" w:sz="0" w:space="0" w:color="auto"/>
                <w:right w:val="none" w:sz="0" w:space="0" w:color="auto"/>
              </w:divBdr>
            </w:div>
            <w:div w:id="1235702422">
              <w:marLeft w:val="0"/>
              <w:marRight w:val="0"/>
              <w:marTop w:val="0"/>
              <w:marBottom w:val="0"/>
              <w:divBdr>
                <w:top w:val="none" w:sz="0" w:space="0" w:color="auto"/>
                <w:left w:val="none" w:sz="0" w:space="0" w:color="auto"/>
                <w:bottom w:val="none" w:sz="0" w:space="0" w:color="auto"/>
                <w:right w:val="none" w:sz="0" w:space="0" w:color="auto"/>
              </w:divBdr>
            </w:div>
            <w:div w:id="1235891539">
              <w:marLeft w:val="0"/>
              <w:marRight w:val="0"/>
              <w:marTop w:val="0"/>
              <w:marBottom w:val="0"/>
              <w:divBdr>
                <w:top w:val="none" w:sz="0" w:space="0" w:color="auto"/>
                <w:left w:val="none" w:sz="0" w:space="0" w:color="auto"/>
                <w:bottom w:val="none" w:sz="0" w:space="0" w:color="auto"/>
                <w:right w:val="none" w:sz="0" w:space="0" w:color="auto"/>
              </w:divBdr>
            </w:div>
            <w:div w:id="1286813585">
              <w:marLeft w:val="0"/>
              <w:marRight w:val="0"/>
              <w:marTop w:val="0"/>
              <w:marBottom w:val="0"/>
              <w:divBdr>
                <w:top w:val="none" w:sz="0" w:space="0" w:color="auto"/>
                <w:left w:val="none" w:sz="0" w:space="0" w:color="auto"/>
                <w:bottom w:val="none" w:sz="0" w:space="0" w:color="auto"/>
                <w:right w:val="none" w:sz="0" w:space="0" w:color="auto"/>
              </w:divBdr>
            </w:div>
            <w:div w:id="1356350154">
              <w:marLeft w:val="0"/>
              <w:marRight w:val="0"/>
              <w:marTop w:val="0"/>
              <w:marBottom w:val="0"/>
              <w:divBdr>
                <w:top w:val="none" w:sz="0" w:space="0" w:color="auto"/>
                <w:left w:val="none" w:sz="0" w:space="0" w:color="auto"/>
                <w:bottom w:val="none" w:sz="0" w:space="0" w:color="auto"/>
                <w:right w:val="none" w:sz="0" w:space="0" w:color="auto"/>
              </w:divBdr>
            </w:div>
            <w:div w:id="1383216816">
              <w:marLeft w:val="0"/>
              <w:marRight w:val="0"/>
              <w:marTop w:val="0"/>
              <w:marBottom w:val="0"/>
              <w:divBdr>
                <w:top w:val="none" w:sz="0" w:space="0" w:color="auto"/>
                <w:left w:val="none" w:sz="0" w:space="0" w:color="auto"/>
                <w:bottom w:val="none" w:sz="0" w:space="0" w:color="auto"/>
                <w:right w:val="none" w:sz="0" w:space="0" w:color="auto"/>
              </w:divBdr>
            </w:div>
            <w:div w:id="1429354263">
              <w:marLeft w:val="0"/>
              <w:marRight w:val="0"/>
              <w:marTop w:val="0"/>
              <w:marBottom w:val="0"/>
              <w:divBdr>
                <w:top w:val="none" w:sz="0" w:space="0" w:color="auto"/>
                <w:left w:val="none" w:sz="0" w:space="0" w:color="auto"/>
                <w:bottom w:val="none" w:sz="0" w:space="0" w:color="auto"/>
                <w:right w:val="none" w:sz="0" w:space="0" w:color="auto"/>
              </w:divBdr>
            </w:div>
            <w:div w:id="1532570497">
              <w:marLeft w:val="0"/>
              <w:marRight w:val="0"/>
              <w:marTop w:val="0"/>
              <w:marBottom w:val="0"/>
              <w:divBdr>
                <w:top w:val="none" w:sz="0" w:space="0" w:color="auto"/>
                <w:left w:val="none" w:sz="0" w:space="0" w:color="auto"/>
                <w:bottom w:val="none" w:sz="0" w:space="0" w:color="auto"/>
                <w:right w:val="none" w:sz="0" w:space="0" w:color="auto"/>
              </w:divBdr>
            </w:div>
            <w:div w:id="1563521521">
              <w:marLeft w:val="0"/>
              <w:marRight w:val="0"/>
              <w:marTop w:val="0"/>
              <w:marBottom w:val="0"/>
              <w:divBdr>
                <w:top w:val="none" w:sz="0" w:space="0" w:color="auto"/>
                <w:left w:val="none" w:sz="0" w:space="0" w:color="auto"/>
                <w:bottom w:val="none" w:sz="0" w:space="0" w:color="auto"/>
                <w:right w:val="none" w:sz="0" w:space="0" w:color="auto"/>
              </w:divBdr>
            </w:div>
            <w:div w:id="1564831326">
              <w:marLeft w:val="0"/>
              <w:marRight w:val="0"/>
              <w:marTop w:val="0"/>
              <w:marBottom w:val="0"/>
              <w:divBdr>
                <w:top w:val="none" w:sz="0" w:space="0" w:color="auto"/>
                <w:left w:val="none" w:sz="0" w:space="0" w:color="auto"/>
                <w:bottom w:val="none" w:sz="0" w:space="0" w:color="auto"/>
                <w:right w:val="none" w:sz="0" w:space="0" w:color="auto"/>
              </w:divBdr>
            </w:div>
            <w:div w:id="1609266733">
              <w:marLeft w:val="0"/>
              <w:marRight w:val="0"/>
              <w:marTop w:val="0"/>
              <w:marBottom w:val="0"/>
              <w:divBdr>
                <w:top w:val="none" w:sz="0" w:space="0" w:color="auto"/>
                <w:left w:val="none" w:sz="0" w:space="0" w:color="auto"/>
                <w:bottom w:val="none" w:sz="0" w:space="0" w:color="auto"/>
                <w:right w:val="none" w:sz="0" w:space="0" w:color="auto"/>
              </w:divBdr>
            </w:div>
            <w:div w:id="1632247395">
              <w:marLeft w:val="0"/>
              <w:marRight w:val="0"/>
              <w:marTop w:val="0"/>
              <w:marBottom w:val="0"/>
              <w:divBdr>
                <w:top w:val="none" w:sz="0" w:space="0" w:color="auto"/>
                <w:left w:val="none" w:sz="0" w:space="0" w:color="auto"/>
                <w:bottom w:val="none" w:sz="0" w:space="0" w:color="auto"/>
                <w:right w:val="none" w:sz="0" w:space="0" w:color="auto"/>
              </w:divBdr>
            </w:div>
            <w:div w:id="1632587476">
              <w:marLeft w:val="0"/>
              <w:marRight w:val="0"/>
              <w:marTop w:val="0"/>
              <w:marBottom w:val="0"/>
              <w:divBdr>
                <w:top w:val="none" w:sz="0" w:space="0" w:color="auto"/>
                <w:left w:val="none" w:sz="0" w:space="0" w:color="auto"/>
                <w:bottom w:val="none" w:sz="0" w:space="0" w:color="auto"/>
                <w:right w:val="none" w:sz="0" w:space="0" w:color="auto"/>
              </w:divBdr>
            </w:div>
            <w:div w:id="1717240044">
              <w:marLeft w:val="0"/>
              <w:marRight w:val="0"/>
              <w:marTop w:val="0"/>
              <w:marBottom w:val="0"/>
              <w:divBdr>
                <w:top w:val="none" w:sz="0" w:space="0" w:color="auto"/>
                <w:left w:val="none" w:sz="0" w:space="0" w:color="auto"/>
                <w:bottom w:val="none" w:sz="0" w:space="0" w:color="auto"/>
                <w:right w:val="none" w:sz="0" w:space="0" w:color="auto"/>
              </w:divBdr>
            </w:div>
            <w:div w:id="1822040490">
              <w:marLeft w:val="0"/>
              <w:marRight w:val="0"/>
              <w:marTop w:val="0"/>
              <w:marBottom w:val="0"/>
              <w:divBdr>
                <w:top w:val="none" w:sz="0" w:space="0" w:color="auto"/>
                <w:left w:val="none" w:sz="0" w:space="0" w:color="auto"/>
                <w:bottom w:val="none" w:sz="0" w:space="0" w:color="auto"/>
                <w:right w:val="none" w:sz="0" w:space="0" w:color="auto"/>
              </w:divBdr>
            </w:div>
            <w:div w:id="1870024016">
              <w:marLeft w:val="0"/>
              <w:marRight w:val="0"/>
              <w:marTop w:val="0"/>
              <w:marBottom w:val="0"/>
              <w:divBdr>
                <w:top w:val="none" w:sz="0" w:space="0" w:color="auto"/>
                <w:left w:val="none" w:sz="0" w:space="0" w:color="auto"/>
                <w:bottom w:val="none" w:sz="0" w:space="0" w:color="auto"/>
                <w:right w:val="none" w:sz="0" w:space="0" w:color="auto"/>
              </w:divBdr>
            </w:div>
            <w:div w:id="1881821671">
              <w:marLeft w:val="0"/>
              <w:marRight w:val="0"/>
              <w:marTop w:val="0"/>
              <w:marBottom w:val="0"/>
              <w:divBdr>
                <w:top w:val="none" w:sz="0" w:space="0" w:color="auto"/>
                <w:left w:val="none" w:sz="0" w:space="0" w:color="auto"/>
                <w:bottom w:val="none" w:sz="0" w:space="0" w:color="auto"/>
                <w:right w:val="none" w:sz="0" w:space="0" w:color="auto"/>
              </w:divBdr>
            </w:div>
            <w:div w:id="1958877185">
              <w:marLeft w:val="0"/>
              <w:marRight w:val="0"/>
              <w:marTop w:val="0"/>
              <w:marBottom w:val="0"/>
              <w:divBdr>
                <w:top w:val="none" w:sz="0" w:space="0" w:color="auto"/>
                <w:left w:val="none" w:sz="0" w:space="0" w:color="auto"/>
                <w:bottom w:val="none" w:sz="0" w:space="0" w:color="auto"/>
                <w:right w:val="none" w:sz="0" w:space="0" w:color="auto"/>
              </w:divBdr>
            </w:div>
            <w:div w:id="2080860326">
              <w:marLeft w:val="0"/>
              <w:marRight w:val="0"/>
              <w:marTop w:val="0"/>
              <w:marBottom w:val="0"/>
              <w:divBdr>
                <w:top w:val="none" w:sz="0" w:space="0" w:color="auto"/>
                <w:left w:val="none" w:sz="0" w:space="0" w:color="auto"/>
                <w:bottom w:val="none" w:sz="0" w:space="0" w:color="auto"/>
                <w:right w:val="none" w:sz="0" w:space="0" w:color="auto"/>
              </w:divBdr>
            </w:div>
            <w:div w:id="2084646454">
              <w:marLeft w:val="0"/>
              <w:marRight w:val="0"/>
              <w:marTop w:val="0"/>
              <w:marBottom w:val="0"/>
              <w:divBdr>
                <w:top w:val="none" w:sz="0" w:space="0" w:color="auto"/>
                <w:left w:val="none" w:sz="0" w:space="0" w:color="auto"/>
                <w:bottom w:val="none" w:sz="0" w:space="0" w:color="auto"/>
                <w:right w:val="none" w:sz="0" w:space="0" w:color="auto"/>
              </w:divBdr>
            </w:div>
            <w:div w:id="21451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6548">
      <w:bodyDiv w:val="1"/>
      <w:marLeft w:val="0"/>
      <w:marRight w:val="0"/>
      <w:marTop w:val="0"/>
      <w:marBottom w:val="0"/>
      <w:divBdr>
        <w:top w:val="none" w:sz="0" w:space="0" w:color="auto"/>
        <w:left w:val="none" w:sz="0" w:space="0" w:color="auto"/>
        <w:bottom w:val="none" w:sz="0" w:space="0" w:color="auto"/>
        <w:right w:val="none" w:sz="0" w:space="0" w:color="auto"/>
      </w:divBdr>
      <w:divsChild>
        <w:div w:id="1119297694">
          <w:marLeft w:val="0"/>
          <w:marRight w:val="0"/>
          <w:marTop w:val="0"/>
          <w:marBottom w:val="0"/>
          <w:divBdr>
            <w:top w:val="none" w:sz="0" w:space="0" w:color="auto"/>
            <w:left w:val="none" w:sz="0" w:space="0" w:color="auto"/>
            <w:bottom w:val="none" w:sz="0" w:space="0" w:color="auto"/>
            <w:right w:val="none" w:sz="0" w:space="0" w:color="auto"/>
          </w:divBdr>
          <w:divsChild>
            <w:div w:id="3560962">
              <w:marLeft w:val="0"/>
              <w:marRight w:val="0"/>
              <w:marTop w:val="0"/>
              <w:marBottom w:val="0"/>
              <w:divBdr>
                <w:top w:val="none" w:sz="0" w:space="0" w:color="auto"/>
                <w:left w:val="none" w:sz="0" w:space="0" w:color="auto"/>
                <w:bottom w:val="none" w:sz="0" w:space="0" w:color="auto"/>
                <w:right w:val="none" w:sz="0" w:space="0" w:color="auto"/>
              </w:divBdr>
            </w:div>
            <w:div w:id="170994960">
              <w:marLeft w:val="0"/>
              <w:marRight w:val="0"/>
              <w:marTop w:val="0"/>
              <w:marBottom w:val="0"/>
              <w:divBdr>
                <w:top w:val="none" w:sz="0" w:space="0" w:color="auto"/>
                <w:left w:val="none" w:sz="0" w:space="0" w:color="auto"/>
                <w:bottom w:val="none" w:sz="0" w:space="0" w:color="auto"/>
                <w:right w:val="none" w:sz="0" w:space="0" w:color="auto"/>
              </w:divBdr>
            </w:div>
            <w:div w:id="274749877">
              <w:marLeft w:val="0"/>
              <w:marRight w:val="0"/>
              <w:marTop w:val="0"/>
              <w:marBottom w:val="0"/>
              <w:divBdr>
                <w:top w:val="none" w:sz="0" w:space="0" w:color="auto"/>
                <w:left w:val="none" w:sz="0" w:space="0" w:color="auto"/>
                <w:bottom w:val="none" w:sz="0" w:space="0" w:color="auto"/>
                <w:right w:val="none" w:sz="0" w:space="0" w:color="auto"/>
              </w:divBdr>
            </w:div>
            <w:div w:id="288049498">
              <w:marLeft w:val="0"/>
              <w:marRight w:val="0"/>
              <w:marTop w:val="0"/>
              <w:marBottom w:val="0"/>
              <w:divBdr>
                <w:top w:val="none" w:sz="0" w:space="0" w:color="auto"/>
                <w:left w:val="none" w:sz="0" w:space="0" w:color="auto"/>
                <w:bottom w:val="none" w:sz="0" w:space="0" w:color="auto"/>
                <w:right w:val="none" w:sz="0" w:space="0" w:color="auto"/>
              </w:divBdr>
            </w:div>
            <w:div w:id="312217996">
              <w:marLeft w:val="0"/>
              <w:marRight w:val="0"/>
              <w:marTop w:val="0"/>
              <w:marBottom w:val="0"/>
              <w:divBdr>
                <w:top w:val="none" w:sz="0" w:space="0" w:color="auto"/>
                <w:left w:val="none" w:sz="0" w:space="0" w:color="auto"/>
                <w:bottom w:val="none" w:sz="0" w:space="0" w:color="auto"/>
                <w:right w:val="none" w:sz="0" w:space="0" w:color="auto"/>
              </w:divBdr>
            </w:div>
            <w:div w:id="451242501">
              <w:marLeft w:val="0"/>
              <w:marRight w:val="0"/>
              <w:marTop w:val="0"/>
              <w:marBottom w:val="0"/>
              <w:divBdr>
                <w:top w:val="none" w:sz="0" w:space="0" w:color="auto"/>
                <w:left w:val="none" w:sz="0" w:space="0" w:color="auto"/>
                <w:bottom w:val="none" w:sz="0" w:space="0" w:color="auto"/>
                <w:right w:val="none" w:sz="0" w:space="0" w:color="auto"/>
              </w:divBdr>
            </w:div>
            <w:div w:id="478300938">
              <w:marLeft w:val="0"/>
              <w:marRight w:val="0"/>
              <w:marTop w:val="0"/>
              <w:marBottom w:val="0"/>
              <w:divBdr>
                <w:top w:val="none" w:sz="0" w:space="0" w:color="auto"/>
                <w:left w:val="none" w:sz="0" w:space="0" w:color="auto"/>
                <w:bottom w:val="none" w:sz="0" w:space="0" w:color="auto"/>
                <w:right w:val="none" w:sz="0" w:space="0" w:color="auto"/>
              </w:divBdr>
            </w:div>
            <w:div w:id="587270055">
              <w:marLeft w:val="0"/>
              <w:marRight w:val="0"/>
              <w:marTop w:val="0"/>
              <w:marBottom w:val="0"/>
              <w:divBdr>
                <w:top w:val="none" w:sz="0" w:space="0" w:color="auto"/>
                <w:left w:val="none" w:sz="0" w:space="0" w:color="auto"/>
                <w:bottom w:val="none" w:sz="0" w:space="0" w:color="auto"/>
                <w:right w:val="none" w:sz="0" w:space="0" w:color="auto"/>
              </w:divBdr>
            </w:div>
            <w:div w:id="593824846">
              <w:marLeft w:val="0"/>
              <w:marRight w:val="0"/>
              <w:marTop w:val="0"/>
              <w:marBottom w:val="0"/>
              <w:divBdr>
                <w:top w:val="none" w:sz="0" w:space="0" w:color="auto"/>
                <w:left w:val="none" w:sz="0" w:space="0" w:color="auto"/>
                <w:bottom w:val="none" w:sz="0" w:space="0" w:color="auto"/>
                <w:right w:val="none" w:sz="0" w:space="0" w:color="auto"/>
              </w:divBdr>
            </w:div>
            <w:div w:id="686754937">
              <w:marLeft w:val="0"/>
              <w:marRight w:val="0"/>
              <w:marTop w:val="0"/>
              <w:marBottom w:val="0"/>
              <w:divBdr>
                <w:top w:val="none" w:sz="0" w:space="0" w:color="auto"/>
                <w:left w:val="none" w:sz="0" w:space="0" w:color="auto"/>
                <w:bottom w:val="none" w:sz="0" w:space="0" w:color="auto"/>
                <w:right w:val="none" w:sz="0" w:space="0" w:color="auto"/>
              </w:divBdr>
            </w:div>
            <w:div w:id="725839987">
              <w:marLeft w:val="0"/>
              <w:marRight w:val="0"/>
              <w:marTop w:val="0"/>
              <w:marBottom w:val="0"/>
              <w:divBdr>
                <w:top w:val="none" w:sz="0" w:space="0" w:color="auto"/>
                <w:left w:val="none" w:sz="0" w:space="0" w:color="auto"/>
                <w:bottom w:val="none" w:sz="0" w:space="0" w:color="auto"/>
                <w:right w:val="none" w:sz="0" w:space="0" w:color="auto"/>
              </w:divBdr>
            </w:div>
            <w:div w:id="933054894">
              <w:marLeft w:val="0"/>
              <w:marRight w:val="0"/>
              <w:marTop w:val="0"/>
              <w:marBottom w:val="0"/>
              <w:divBdr>
                <w:top w:val="none" w:sz="0" w:space="0" w:color="auto"/>
                <w:left w:val="none" w:sz="0" w:space="0" w:color="auto"/>
                <w:bottom w:val="none" w:sz="0" w:space="0" w:color="auto"/>
                <w:right w:val="none" w:sz="0" w:space="0" w:color="auto"/>
              </w:divBdr>
            </w:div>
            <w:div w:id="1049303760">
              <w:marLeft w:val="0"/>
              <w:marRight w:val="0"/>
              <w:marTop w:val="0"/>
              <w:marBottom w:val="0"/>
              <w:divBdr>
                <w:top w:val="none" w:sz="0" w:space="0" w:color="auto"/>
                <w:left w:val="none" w:sz="0" w:space="0" w:color="auto"/>
                <w:bottom w:val="none" w:sz="0" w:space="0" w:color="auto"/>
                <w:right w:val="none" w:sz="0" w:space="0" w:color="auto"/>
              </w:divBdr>
            </w:div>
            <w:div w:id="1391731877">
              <w:marLeft w:val="0"/>
              <w:marRight w:val="0"/>
              <w:marTop w:val="0"/>
              <w:marBottom w:val="0"/>
              <w:divBdr>
                <w:top w:val="none" w:sz="0" w:space="0" w:color="auto"/>
                <w:left w:val="none" w:sz="0" w:space="0" w:color="auto"/>
                <w:bottom w:val="none" w:sz="0" w:space="0" w:color="auto"/>
                <w:right w:val="none" w:sz="0" w:space="0" w:color="auto"/>
              </w:divBdr>
            </w:div>
            <w:div w:id="1426995247">
              <w:marLeft w:val="0"/>
              <w:marRight w:val="0"/>
              <w:marTop w:val="0"/>
              <w:marBottom w:val="0"/>
              <w:divBdr>
                <w:top w:val="none" w:sz="0" w:space="0" w:color="auto"/>
                <w:left w:val="none" w:sz="0" w:space="0" w:color="auto"/>
                <w:bottom w:val="none" w:sz="0" w:space="0" w:color="auto"/>
                <w:right w:val="none" w:sz="0" w:space="0" w:color="auto"/>
              </w:divBdr>
            </w:div>
            <w:div w:id="1436747469">
              <w:marLeft w:val="0"/>
              <w:marRight w:val="0"/>
              <w:marTop w:val="0"/>
              <w:marBottom w:val="0"/>
              <w:divBdr>
                <w:top w:val="none" w:sz="0" w:space="0" w:color="auto"/>
                <w:left w:val="none" w:sz="0" w:space="0" w:color="auto"/>
                <w:bottom w:val="none" w:sz="0" w:space="0" w:color="auto"/>
                <w:right w:val="none" w:sz="0" w:space="0" w:color="auto"/>
              </w:divBdr>
            </w:div>
            <w:div w:id="1442920037">
              <w:marLeft w:val="0"/>
              <w:marRight w:val="0"/>
              <w:marTop w:val="0"/>
              <w:marBottom w:val="0"/>
              <w:divBdr>
                <w:top w:val="none" w:sz="0" w:space="0" w:color="auto"/>
                <w:left w:val="none" w:sz="0" w:space="0" w:color="auto"/>
                <w:bottom w:val="none" w:sz="0" w:space="0" w:color="auto"/>
                <w:right w:val="none" w:sz="0" w:space="0" w:color="auto"/>
              </w:divBdr>
            </w:div>
            <w:div w:id="1449154993">
              <w:marLeft w:val="0"/>
              <w:marRight w:val="0"/>
              <w:marTop w:val="0"/>
              <w:marBottom w:val="0"/>
              <w:divBdr>
                <w:top w:val="none" w:sz="0" w:space="0" w:color="auto"/>
                <w:left w:val="none" w:sz="0" w:space="0" w:color="auto"/>
                <w:bottom w:val="none" w:sz="0" w:space="0" w:color="auto"/>
                <w:right w:val="none" w:sz="0" w:space="0" w:color="auto"/>
              </w:divBdr>
            </w:div>
            <w:div w:id="1487480213">
              <w:marLeft w:val="0"/>
              <w:marRight w:val="0"/>
              <w:marTop w:val="0"/>
              <w:marBottom w:val="0"/>
              <w:divBdr>
                <w:top w:val="none" w:sz="0" w:space="0" w:color="auto"/>
                <w:left w:val="none" w:sz="0" w:space="0" w:color="auto"/>
                <w:bottom w:val="none" w:sz="0" w:space="0" w:color="auto"/>
                <w:right w:val="none" w:sz="0" w:space="0" w:color="auto"/>
              </w:divBdr>
            </w:div>
            <w:div w:id="1608004341">
              <w:marLeft w:val="0"/>
              <w:marRight w:val="0"/>
              <w:marTop w:val="0"/>
              <w:marBottom w:val="0"/>
              <w:divBdr>
                <w:top w:val="none" w:sz="0" w:space="0" w:color="auto"/>
                <w:left w:val="none" w:sz="0" w:space="0" w:color="auto"/>
                <w:bottom w:val="none" w:sz="0" w:space="0" w:color="auto"/>
                <w:right w:val="none" w:sz="0" w:space="0" w:color="auto"/>
              </w:divBdr>
            </w:div>
            <w:div w:id="1772044321">
              <w:marLeft w:val="0"/>
              <w:marRight w:val="0"/>
              <w:marTop w:val="0"/>
              <w:marBottom w:val="0"/>
              <w:divBdr>
                <w:top w:val="none" w:sz="0" w:space="0" w:color="auto"/>
                <w:left w:val="none" w:sz="0" w:space="0" w:color="auto"/>
                <w:bottom w:val="none" w:sz="0" w:space="0" w:color="auto"/>
                <w:right w:val="none" w:sz="0" w:space="0" w:color="auto"/>
              </w:divBdr>
            </w:div>
            <w:div w:id="1831217447">
              <w:marLeft w:val="0"/>
              <w:marRight w:val="0"/>
              <w:marTop w:val="0"/>
              <w:marBottom w:val="0"/>
              <w:divBdr>
                <w:top w:val="none" w:sz="0" w:space="0" w:color="auto"/>
                <w:left w:val="none" w:sz="0" w:space="0" w:color="auto"/>
                <w:bottom w:val="none" w:sz="0" w:space="0" w:color="auto"/>
                <w:right w:val="none" w:sz="0" w:space="0" w:color="auto"/>
              </w:divBdr>
            </w:div>
            <w:div w:id="18374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593">
      <w:bodyDiv w:val="1"/>
      <w:marLeft w:val="0"/>
      <w:marRight w:val="0"/>
      <w:marTop w:val="0"/>
      <w:marBottom w:val="0"/>
      <w:divBdr>
        <w:top w:val="none" w:sz="0" w:space="0" w:color="auto"/>
        <w:left w:val="none" w:sz="0" w:space="0" w:color="auto"/>
        <w:bottom w:val="none" w:sz="0" w:space="0" w:color="auto"/>
        <w:right w:val="none" w:sz="0" w:space="0" w:color="auto"/>
      </w:divBdr>
      <w:divsChild>
        <w:div w:id="1719164883">
          <w:marLeft w:val="0"/>
          <w:marRight w:val="0"/>
          <w:marTop w:val="0"/>
          <w:marBottom w:val="0"/>
          <w:divBdr>
            <w:top w:val="none" w:sz="0" w:space="0" w:color="auto"/>
            <w:left w:val="none" w:sz="0" w:space="0" w:color="auto"/>
            <w:bottom w:val="none" w:sz="0" w:space="0" w:color="auto"/>
            <w:right w:val="none" w:sz="0" w:space="0" w:color="auto"/>
          </w:divBdr>
          <w:divsChild>
            <w:div w:id="8526036">
              <w:marLeft w:val="0"/>
              <w:marRight w:val="0"/>
              <w:marTop w:val="0"/>
              <w:marBottom w:val="0"/>
              <w:divBdr>
                <w:top w:val="none" w:sz="0" w:space="0" w:color="auto"/>
                <w:left w:val="none" w:sz="0" w:space="0" w:color="auto"/>
                <w:bottom w:val="none" w:sz="0" w:space="0" w:color="auto"/>
                <w:right w:val="none" w:sz="0" w:space="0" w:color="auto"/>
              </w:divBdr>
            </w:div>
            <w:div w:id="61876694">
              <w:marLeft w:val="0"/>
              <w:marRight w:val="0"/>
              <w:marTop w:val="0"/>
              <w:marBottom w:val="0"/>
              <w:divBdr>
                <w:top w:val="none" w:sz="0" w:space="0" w:color="auto"/>
                <w:left w:val="none" w:sz="0" w:space="0" w:color="auto"/>
                <w:bottom w:val="none" w:sz="0" w:space="0" w:color="auto"/>
                <w:right w:val="none" w:sz="0" w:space="0" w:color="auto"/>
              </w:divBdr>
            </w:div>
            <w:div w:id="62608529">
              <w:marLeft w:val="0"/>
              <w:marRight w:val="0"/>
              <w:marTop w:val="0"/>
              <w:marBottom w:val="0"/>
              <w:divBdr>
                <w:top w:val="none" w:sz="0" w:space="0" w:color="auto"/>
                <w:left w:val="none" w:sz="0" w:space="0" w:color="auto"/>
                <w:bottom w:val="none" w:sz="0" w:space="0" w:color="auto"/>
                <w:right w:val="none" w:sz="0" w:space="0" w:color="auto"/>
              </w:divBdr>
            </w:div>
            <w:div w:id="112483919">
              <w:marLeft w:val="0"/>
              <w:marRight w:val="0"/>
              <w:marTop w:val="0"/>
              <w:marBottom w:val="0"/>
              <w:divBdr>
                <w:top w:val="none" w:sz="0" w:space="0" w:color="auto"/>
                <w:left w:val="none" w:sz="0" w:space="0" w:color="auto"/>
                <w:bottom w:val="none" w:sz="0" w:space="0" w:color="auto"/>
                <w:right w:val="none" w:sz="0" w:space="0" w:color="auto"/>
              </w:divBdr>
            </w:div>
            <w:div w:id="129172685">
              <w:marLeft w:val="0"/>
              <w:marRight w:val="0"/>
              <w:marTop w:val="0"/>
              <w:marBottom w:val="0"/>
              <w:divBdr>
                <w:top w:val="none" w:sz="0" w:space="0" w:color="auto"/>
                <w:left w:val="none" w:sz="0" w:space="0" w:color="auto"/>
                <w:bottom w:val="none" w:sz="0" w:space="0" w:color="auto"/>
                <w:right w:val="none" w:sz="0" w:space="0" w:color="auto"/>
              </w:divBdr>
            </w:div>
            <w:div w:id="164244121">
              <w:marLeft w:val="0"/>
              <w:marRight w:val="0"/>
              <w:marTop w:val="0"/>
              <w:marBottom w:val="0"/>
              <w:divBdr>
                <w:top w:val="none" w:sz="0" w:space="0" w:color="auto"/>
                <w:left w:val="none" w:sz="0" w:space="0" w:color="auto"/>
                <w:bottom w:val="none" w:sz="0" w:space="0" w:color="auto"/>
                <w:right w:val="none" w:sz="0" w:space="0" w:color="auto"/>
              </w:divBdr>
            </w:div>
            <w:div w:id="168300425">
              <w:marLeft w:val="0"/>
              <w:marRight w:val="0"/>
              <w:marTop w:val="0"/>
              <w:marBottom w:val="0"/>
              <w:divBdr>
                <w:top w:val="none" w:sz="0" w:space="0" w:color="auto"/>
                <w:left w:val="none" w:sz="0" w:space="0" w:color="auto"/>
                <w:bottom w:val="none" w:sz="0" w:space="0" w:color="auto"/>
                <w:right w:val="none" w:sz="0" w:space="0" w:color="auto"/>
              </w:divBdr>
            </w:div>
            <w:div w:id="172383705">
              <w:marLeft w:val="0"/>
              <w:marRight w:val="0"/>
              <w:marTop w:val="0"/>
              <w:marBottom w:val="0"/>
              <w:divBdr>
                <w:top w:val="none" w:sz="0" w:space="0" w:color="auto"/>
                <w:left w:val="none" w:sz="0" w:space="0" w:color="auto"/>
                <w:bottom w:val="none" w:sz="0" w:space="0" w:color="auto"/>
                <w:right w:val="none" w:sz="0" w:space="0" w:color="auto"/>
              </w:divBdr>
            </w:div>
            <w:div w:id="208998224">
              <w:marLeft w:val="0"/>
              <w:marRight w:val="0"/>
              <w:marTop w:val="0"/>
              <w:marBottom w:val="0"/>
              <w:divBdr>
                <w:top w:val="none" w:sz="0" w:space="0" w:color="auto"/>
                <w:left w:val="none" w:sz="0" w:space="0" w:color="auto"/>
                <w:bottom w:val="none" w:sz="0" w:space="0" w:color="auto"/>
                <w:right w:val="none" w:sz="0" w:space="0" w:color="auto"/>
              </w:divBdr>
            </w:div>
            <w:div w:id="356581960">
              <w:marLeft w:val="0"/>
              <w:marRight w:val="0"/>
              <w:marTop w:val="0"/>
              <w:marBottom w:val="0"/>
              <w:divBdr>
                <w:top w:val="none" w:sz="0" w:space="0" w:color="auto"/>
                <w:left w:val="none" w:sz="0" w:space="0" w:color="auto"/>
                <w:bottom w:val="none" w:sz="0" w:space="0" w:color="auto"/>
                <w:right w:val="none" w:sz="0" w:space="0" w:color="auto"/>
              </w:divBdr>
            </w:div>
            <w:div w:id="362561146">
              <w:marLeft w:val="0"/>
              <w:marRight w:val="0"/>
              <w:marTop w:val="0"/>
              <w:marBottom w:val="0"/>
              <w:divBdr>
                <w:top w:val="none" w:sz="0" w:space="0" w:color="auto"/>
                <w:left w:val="none" w:sz="0" w:space="0" w:color="auto"/>
                <w:bottom w:val="none" w:sz="0" w:space="0" w:color="auto"/>
                <w:right w:val="none" w:sz="0" w:space="0" w:color="auto"/>
              </w:divBdr>
            </w:div>
            <w:div w:id="379482063">
              <w:marLeft w:val="0"/>
              <w:marRight w:val="0"/>
              <w:marTop w:val="0"/>
              <w:marBottom w:val="0"/>
              <w:divBdr>
                <w:top w:val="none" w:sz="0" w:space="0" w:color="auto"/>
                <w:left w:val="none" w:sz="0" w:space="0" w:color="auto"/>
                <w:bottom w:val="none" w:sz="0" w:space="0" w:color="auto"/>
                <w:right w:val="none" w:sz="0" w:space="0" w:color="auto"/>
              </w:divBdr>
            </w:div>
            <w:div w:id="409430735">
              <w:marLeft w:val="0"/>
              <w:marRight w:val="0"/>
              <w:marTop w:val="0"/>
              <w:marBottom w:val="0"/>
              <w:divBdr>
                <w:top w:val="none" w:sz="0" w:space="0" w:color="auto"/>
                <w:left w:val="none" w:sz="0" w:space="0" w:color="auto"/>
                <w:bottom w:val="none" w:sz="0" w:space="0" w:color="auto"/>
                <w:right w:val="none" w:sz="0" w:space="0" w:color="auto"/>
              </w:divBdr>
            </w:div>
            <w:div w:id="493256689">
              <w:marLeft w:val="0"/>
              <w:marRight w:val="0"/>
              <w:marTop w:val="0"/>
              <w:marBottom w:val="0"/>
              <w:divBdr>
                <w:top w:val="none" w:sz="0" w:space="0" w:color="auto"/>
                <w:left w:val="none" w:sz="0" w:space="0" w:color="auto"/>
                <w:bottom w:val="none" w:sz="0" w:space="0" w:color="auto"/>
                <w:right w:val="none" w:sz="0" w:space="0" w:color="auto"/>
              </w:divBdr>
            </w:div>
            <w:div w:id="516818067">
              <w:marLeft w:val="0"/>
              <w:marRight w:val="0"/>
              <w:marTop w:val="0"/>
              <w:marBottom w:val="0"/>
              <w:divBdr>
                <w:top w:val="none" w:sz="0" w:space="0" w:color="auto"/>
                <w:left w:val="none" w:sz="0" w:space="0" w:color="auto"/>
                <w:bottom w:val="none" w:sz="0" w:space="0" w:color="auto"/>
                <w:right w:val="none" w:sz="0" w:space="0" w:color="auto"/>
              </w:divBdr>
            </w:div>
            <w:div w:id="573318616">
              <w:marLeft w:val="0"/>
              <w:marRight w:val="0"/>
              <w:marTop w:val="0"/>
              <w:marBottom w:val="0"/>
              <w:divBdr>
                <w:top w:val="none" w:sz="0" w:space="0" w:color="auto"/>
                <w:left w:val="none" w:sz="0" w:space="0" w:color="auto"/>
                <w:bottom w:val="none" w:sz="0" w:space="0" w:color="auto"/>
                <w:right w:val="none" w:sz="0" w:space="0" w:color="auto"/>
              </w:divBdr>
            </w:div>
            <w:div w:id="611398131">
              <w:marLeft w:val="0"/>
              <w:marRight w:val="0"/>
              <w:marTop w:val="0"/>
              <w:marBottom w:val="0"/>
              <w:divBdr>
                <w:top w:val="none" w:sz="0" w:space="0" w:color="auto"/>
                <w:left w:val="none" w:sz="0" w:space="0" w:color="auto"/>
                <w:bottom w:val="none" w:sz="0" w:space="0" w:color="auto"/>
                <w:right w:val="none" w:sz="0" w:space="0" w:color="auto"/>
              </w:divBdr>
            </w:div>
            <w:div w:id="772240221">
              <w:marLeft w:val="0"/>
              <w:marRight w:val="0"/>
              <w:marTop w:val="0"/>
              <w:marBottom w:val="0"/>
              <w:divBdr>
                <w:top w:val="none" w:sz="0" w:space="0" w:color="auto"/>
                <w:left w:val="none" w:sz="0" w:space="0" w:color="auto"/>
                <w:bottom w:val="none" w:sz="0" w:space="0" w:color="auto"/>
                <w:right w:val="none" w:sz="0" w:space="0" w:color="auto"/>
              </w:divBdr>
            </w:div>
            <w:div w:id="862863855">
              <w:marLeft w:val="0"/>
              <w:marRight w:val="0"/>
              <w:marTop w:val="0"/>
              <w:marBottom w:val="0"/>
              <w:divBdr>
                <w:top w:val="none" w:sz="0" w:space="0" w:color="auto"/>
                <w:left w:val="none" w:sz="0" w:space="0" w:color="auto"/>
                <w:bottom w:val="none" w:sz="0" w:space="0" w:color="auto"/>
                <w:right w:val="none" w:sz="0" w:space="0" w:color="auto"/>
              </w:divBdr>
            </w:div>
            <w:div w:id="912079392">
              <w:marLeft w:val="0"/>
              <w:marRight w:val="0"/>
              <w:marTop w:val="0"/>
              <w:marBottom w:val="0"/>
              <w:divBdr>
                <w:top w:val="none" w:sz="0" w:space="0" w:color="auto"/>
                <w:left w:val="none" w:sz="0" w:space="0" w:color="auto"/>
                <w:bottom w:val="none" w:sz="0" w:space="0" w:color="auto"/>
                <w:right w:val="none" w:sz="0" w:space="0" w:color="auto"/>
              </w:divBdr>
            </w:div>
            <w:div w:id="983435697">
              <w:marLeft w:val="0"/>
              <w:marRight w:val="0"/>
              <w:marTop w:val="0"/>
              <w:marBottom w:val="0"/>
              <w:divBdr>
                <w:top w:val="none" w:sz="0" w:space="0" w:color="auto"/>
                <w:left w:val="none" w:sz="0" w:space="0" w:color="auto"/>
                <w:bottom w:val="none" w:sz="0" w:space="0" w:color="auto"/>
                <w:right w:val="none" w:sz="0" w:space="0" w:color="auto"/>
              </w:divBdr>
            </w:div>
            <w:div w:id="1000276965">
              <w:marLeft w:val="0"/>
              <w:marRight w:val="0"/>
              <w:marTop w:val="0"/>
              <w:marBottom w:val="0"/>
              <w:divBdr>
                <w:top w:val="none" w:sz="0" w:space="0" w:color="auto"/>
                <w:left w:val="none" w:sz="0" w:space="0" w:color="auto"/>
                <w:bottom w:val="none" w:sz="0" w:space="0" w:color="auto"/>
                <w:right w:val="none" w:sz="0" w:space="0" w:color="auto"/>
              </w:divBdr>
            </w:div>
            <w:div w:id="1097748345">
              <w:marLeft w:val="0"/>
              <w:marRight w:val="0"/>
              <w:marTop w:val="0"/>
              <w:marBottom w:val="0"/>
              <w:divBdr>
                <w:top w:val="none" w:sz="0" w:space="0" w:color="auto"/>
                <w:left w:val="none" w:sz="0" w:space="0" w:color="auto"/>
                <w:bottom w:val="none" w:sz="0" w:space="0" w:color="auto"/>
                <w:right w:val="none" w:sz="0" w:space="0" w:color="auto"/>
              </w:divBdr>
            </w:div>
            <w:div w:id="1223981077">
              <w:marLeft w:val="0"/>
              <w:marRight w:val="0"/>
              <w:marTop w:val="0"/>
              <w:marBottom w:val="0"/>
              <w:divBdr>
                <w:top w:val="none" w:sz="0" w:space="0" w:color="auto"/>
                <w:left w:val="none" w:sz="0" w:space="0" w:color="auto"/>
                <w:bottom w:val="none" w:sz="0" w:space="0" w:color="auto"/>
                <w:right w:val="none" w:sz="0" w:space="0" w:color="auto"/>
              </w:divBdr>
            </w:div>
            <w:div w:id="1231236790">
              <w:marLeft w:val="0"/>
              <w:marRight w:val="0"/>
              <w:marTop w:val="0"/>
              <w:marBottom w:val="0"/>
              <w:divBdr>
                <w:top w:val="none" w:sz="0" w:space="0" w:color="auto"/>
                <w:left w:val="none" w:sz="0" w:space="0" w:color="auto"/>
                <w:bottom w:val="none" w:sz="0" w:space="0" w:color="auto"/>
                <w:right w:val="none" w:sz="0" w:space="0" w:color="auto"/>
              </w:divBdr>
            </w:div>
            <w:div w:id="1369448497">
              <w:marLeft w:val="0"/>
              <w:marRight w:val="0"/>
              <w:marTop w:val="0"/>
              <w:marBottom w:val="0"/>
              <w:divBdr>
                <w:top w:val="none" w:sz="0" w:space="0" w:color="auto"/>
                <w:left w:val="none" w:sz="0" w:space="0" w:color="auto"/>
                <w:bottom w:val="none" w:sz="0" w:space="0" w:color="auto"/>
                <w:right w:val="none" w:sz="0" w:space="0" w:color="auto"/>
              </w:divBdr>
            </w:div>
            <w:div w:id="1428185740">
              <w:marLeft w:val="0"/>
              <w:marRight w:val="0"/>
              <w:marTop w:val="0"/>
              <w:marBottom w:val="0"/>
              <w:divBdr>
                <w:top w:val="none" w:sz="0" w:space="0" w:color="auto"/>
                <w:left w:val="none" w:sz="0" w:space="0" w:color="auto"/>
                <w:bottom w:val="none" w:sz="0" w:space="0" w:color="auto"/>
                <w:right w:val="none" w:sz="0" w:space="0" w:color="auto"/>
              </w:divBdr>
            </w:div>
            <w:div w:id="1460491259">
              <w:marLeft w:val="0"/>
              <w:marRight w:val="0"/>
              <w:marTop w:val="0"/>
              <w:marBottom w:val="0"/>
              <w:divBdr>
                <w:top w:val="none" w:sz="0" w:space="0" w:color="auto"/>
                <w:left w:val="none" w:sz="0" w:space="0" w:color="auto"/>
                <w:bottom w:val="none" w:sz="0" w:space="0" w:color="auto"/>
                <w:right w:val="none" w:sz="0" w:space="0" w:color="auto"/>
              </w:divBdr>
            </w:div>
            <w:div w:id="1514875633">
              <w:marLeft w:val="0"/>
              <w:marRight w:val="0"/>
              <w:marTop w:val="0"/>
              <w:marBottom w:val="0"/>
              <w:divBdr>
                <w:top w:val="none" w:sz="0" w:space="0" w:color="auto"/>
                <w:left w:val="none" w:sz="0" w:space="0" w:color="auto"/>
                <w:bottom w:val="none" w:sz="0" w:space="0" w:color="auto"/>
                <w:right w:val="none" w:sz="0" w:space="0" w:color="auto"/>
              </w:divBdr>
            </w:div>
            <w:div w:id="1552037989">
              <w:marLeft w:val="0"/>
              <w:marRight w:val="0"/>
              <w:marTop w:val="0"/>
              <w:marBottom w:val="0"/>
              <w:divBdr>
                <w:top w:val="none" w:sz="0" w:space="0" w:color="auto"/>
                <w:left w:val="none" w:sz="0" w:space="0" w:color="auto"/>
                <w:bottom w:val="none" w:sz="0" w:space="0" w:color="auto"/>
                <w:right w:val="none" w:sz="0" w:space="0" w:color="auto"/>
              </w:divBdr>
            </w:div>
            <w:div w:id="1649481982">
              <w:marLeft w:val="0"/>
              <w:marRight w:val="0"/>
              <w:marTop w:val="0"/>
              <w:marBottom w:val="0"/>
              <w:divBdr>
                <w:top w:val="none" w:sz="0" w:space="0" w:color="auto"/>
                <w:left w:val="none" w:sz="0" w:space="0" w:color="auto"/>
                <w:bottom w:val="none" w:sz="0" w:space="0" w:color="auto"/>
                <w:right w:val="none" w:sz="0" w:space="0" w:color="auto"/>
              </w:divBdr>
            </w:div>
            <w:div w:id="1672833879">
              <w:marLeft w:val="0"/>
              <w:marRight w:val="0"/>
              <w:marTop w:val="0"/>
              <w:marBottom w:val="0"/>
              <w:divBdr>
                <w:top w:val="none" w:sz="0" w:space="0" w:color="auto"/>
                <w:left w:val="none" w:sz="0" w:space="0" w:color="auto"/>
                <w:bottom w:val="none" w:sz="0" w:space="0" w:color="auto"/>
                <w:right w:val="none" w:sz="0" w:space="0" w:color="auto"/>
              </w:divBdr>
            </w:div>
            <w:div w:id="1672947493">
              <w:marLeft w:val="0"/>
              <w:marRight w:val="0"/>
              <w:marTop w:val="0"/>
              <w:marBottom w:val="0"/>
              <w:divBdr>
                <w:top w:val="none" w:sz="0" w:space="0" w:color="auto"/>
                <w:left w:val="none" w:sz="0" w:space="0" w:color="auto"/>
                <w:bottom w:val="none" w:sz="0" w:space="0" w:color="auto"/>
                <w:right w:val="none" w:sz="0" w:space="0" w:color="auto"/>
              </w:divBdr>
            </w:div>
            <w:div w:id="1685329199">
              <w:marLeft w:val="0"/>
              <w:marRight w:val="0"/>
              <w:marTop w:val="0"/>
              <w:marBottom w:val="0"/>
              <w:divBdr>
                <w:top w:val="none" w:sz="0" w:space="0" w:color="auto"/>
                <w:left w:val="none" w:sz="0" w:space="0" w:color="auto"/>
                <w:bottom w:val="none" w:sz="0" w:space="0" w:color="auto"/>
                <w:right w:val="none" w:sz="0" w:space="0" w:color="auto"/>
              </w:divBdr>
            </w:div>
            <w:div w:id="1769884701">
              <w:marLeft w:val="0"/>
              <w:marRight w:val="0"/>
              <w:marTop w:val="0"/>
              <w:marBottom w:val="0"/>
              <w:divBdr>
                <w:top w:val="none" w:sz="0" w:space="0" w:color="auto"/>
                <w:left w:val="none" w:sz="0" w:space="0" w:color="auto"/>
                <w:bottom w:val="none" w:sz="0" w:space="0" w:color="auto"/>
                <w:right w:val="none" w:sz="0" w:space="0" w:color="auto"/>
              </w:divBdr>
            </w:div>
            <w:div w:id="1862931352">
              <w:marLeft w:val="0"/>
              <w:marRight w:val="0"/>
              <w:marTop w:val="0"/>
              <w:marBottom w:val="0"/>
              <w:divBdr>
                <w:top w:val="none" w:sz="0" w:space="0" w:color="auto"/>
                <w:left w:val="none" w:sz="0" w:space="0" w:color="auto"/>
                <w:bottom w:val="none" w:sz="0" w:space="0" w:color="auto"/>
                <w:right w:val="none" w:sz="0" w:space="0" w:color="auto"/>
              </w:divBdr>
            </w:div>
            <w:div w:id="1918856557">
              <w:marLeft w:val="0"/>
              <w:marRight w:val="0"/>
              <w:marTop w:val="0"/>
              <w:marBottom w:val="0"/>
              <w:divBdr>
                <w:top w:val="none" w:sz="0" w:space="0" w:color="auto"/>
                <w:left w:val="none" w:sz="0" w:space="0" w:color="auto"/>
                <w:bottom w:val="none" w:sz="0" w:space="0" w:color="auto"/>
                <w:right w:val="none" w:sz="0" w:space="0" w:color="auto"/>
              </w:divBdr>
            </w:div>
            <w:div w:id="1987317895">
              <w:marLeft w:val="0"/>
              <w:marRight w:val="0"/>
              <w:marTop w:val="0"/>
              <w:marBottom w:val="0"/>
              <w:divBdr>
                <w:top w:val="none" w:sz="0" w:space="0" w:color="auto"/>
                <w:left w:val="none" w:sz="0" w:space="0" w:color="auto"/>
                <w:bottom w:val="none" w:sz="0" w:space="0" w:color="auto"/>
                <w:right w:val="none" w:sz="0" w:space="0" w:color="auto"/>
              </w:divBdr>
            </w:div>
            <w:div w:id="2006324750">
              <w:marLeft w:val="0"/>
              <w:marRight w:val="0"/>
              <w:marTop w:val="0"/>
              <w:marBottom w:val="0"/>
              <w:divBdr>
                <w:top w:val="none" w:sz="0" w:space="0" w:color="auto"/>
                <w:left w:val="none" w:sz="0" w:space="0" w:color="auto"/>
                <w:bottom w:val="none" w:sz="0" w:space="0" w:color="auto"/>
                <w:right w:val="none" w:sz="0" w:space="0" w:color="auto"/>
              </w:divBdr>
            </w:div>
            <w:div w:id="2060861275">
              <w:marLeft w:val="0"/>
              <w:marRight w:val="0"/>
              <w:marTop w:val="0"/>
              <w:marBottom w:val="0"/>
              <w:divBdr>
                <w:top w:val="none" w:sz="0" w:space="0" w:color="auto"/>
                <w:left w:val="none" w:sz="0" w:space="0" w:color="auto"/>
                <w:bottom w:val="none" w:sz="0" w:space="0" w:color="auto"/>
                <w:right w:val="none" w:sz="0" w:space="0" w:color="auto"/>
              </w:divBdr>
            </w:div>
            <w:div w:id="2061319008">
              <w:marLeft w:val="0"/>
              <w:marRight w:val="0"/>
              <w:marTop w:val="0"/>
              <w:marBottom w:val="0"/>
              <w:divBdr>
                <w:top w:val="none" w:sz="0" w:space="0" w:color="auto"/>
                <w:left w:val="none" w:sz="0" w:space="0" w:color="auto"/>
                <w:bottom w:val="none" w:sz="0" w:space="0" w:color="auto"/>
                <w:right w:val="none" w:sz="0" w:space="0" w:color="auto"/>
              </w:divBdr>
            </w:div>
            <w:div w:id="2101026414">
              <w:marLeft w:val="0"/>
              <w:marRight w:val="0"/>
              <w:marTop w:val="0"/>
              <w:marBottom w:val="0"/>
              <w:divBdr>
                <w:top w:val="none" w:sz="0" w:space="0" w:color="auto"/>
                <w:left w:val="none" w:sz="0" w:space="0" w:color="auto"/>
                <w:bottom w:val="none" w:sz="0" w:space="0" w:color="auto"/>
                <w:right w:val="none" w:sz="0" w:space="0" w:color="auto"/>
              </w:divBdr>
            </w:div>
            <w:div w:id="21133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6561">
      <w:bodyDiv w:val="1"/>
      <w:marLeft w:val="0"/>
      <w:marRight w:val="0"/>
      <w:marTop w:val="0"/>
      <w:marBottom w:val="0"/>
      <w:divBdr>
        <w:top w:val="none" w:sz="0" w:space="0" w:color="auto"/>
        <w:left w:val="none" w:sz="0" w:space="0" w:color="auto"/>
        <w:bottom w:val="none" w:sz="0" w:space="0" w:color="auto"/>
        <w:right w:val="none" w:sz="0" w:space="0" w:color="auto"/>
      </w:divBdr>
      <w:divsChild>
        <w:div w:id="239490780">
          <w:marLeft w:val="0"/>
          <w:marRight w:val="0"/>
          <w:marTop w:val="0"/>
          <w:marBottom w:val="0"/>
          <w:divBdr>
            <w:top w:val="none" w:sz="0" w:space="0" w:color="auto"/>
            <w:left w:val="none" w:sz="0" w:space="0" w:color="auto"/>
            <w:bottom w:val="none" w:sz="0" w:space="0" w:color="auto"/>
            <w:right w:val="none" w:sz="0" w:space="0" w:color="auto"/>
          </w:divBdr>
          <w:divsChild>
            <w:div w:id="84353058">
              <w:marLeft w:val="0"/>
              <w:marRight w:val="0"/>
              <w:marTop w:val="0"/>
              <w:marBottom w:val="0"/>
              <w:divBdr>
                <w:top w:val="none" w:sz="0" w:space="0" w:color="auto"/>
                <w:left w:val="none" w:sz="0" w:space="0" w:color="auto"/>
                <w:bottom w:val="none" w:sz="0" w:space="0" w:color="auto"/>
                <w:right w:val="none" w:sz="0" w:space="0" w:color="auto"/>
              </w:divBdr>
            </w:div>
            <w:div w:id="136846445">
              <w:marLeft w:val="0"/>
              <w:marRight w:val="0"/>
              <w:marTop w:val="0"/>
              <w:marBottom w:val="0"/>
              <w:divBdr>
                <w:top w:val="none" w:sz="0" w:space="0" w:color="auto"/>
                <w:left w:val="none" w:sz="0" w:space="0" w:color="auto"/>
                <w:bottom w:val="none" w:sz="0" w:space="0" w:color="auto"/>
                <w:right w:val="none" w:sz="0" w:space="0" w:color="auto"/>
              </w:divBdr>
            </w:div>
            <w:div w:id="138428437">
              <w:marLeft w:val="0"/>
              <w:marRight w:val="0"/>
              <w:marTop w:val="0"/>
              <w:marBottom w:val="0"/>
              <w:divBdr>
                <w:top w:val="none" w:sz="0" w:space="0" w:color="auto"/>
                <w:left w:val="none" w:sz="0" w:space="0" w:color="auto"/>
                <w:bottom w:val="none" w:sz="0" w:space="0" w:color="auto"/>
                <w:right w:val="none" w:sz="0" w:space="0" w:color="auto"/>
              </w:divBdr>
            </w:div>
            <w:div w:id="303706798">
              <w:marLeft w:val="0"/>
              <w:marRight w:val="0"/>
              <w:marTop w:val="0"/>
              <w:marBottom w:val="0"/>
              <w:divBdr>
                <w:top w:val="none" w:sz="0" w:space="0" w:color="auto"/>
                <w:left w:val="none" w:sz="0" w:space="0" w:color="auto"/>
                <w:bottom w:val="none" w:sz="0" w:space="0" w:color="auto"/>
                <w:right w:val="none" w:sz="0" w:space="0" w:color="auto"/>
              </w:divBdr>
            </w:div>
            <w:div w:id="345444226">
              <w:marLeft w:val="0"/>
              <w:marRight w:val="0"/>
              <w:marTop w:val="0"/>
              <w:marBottom w:val="0"/>
              <w:divBdr>
                <w:top w:val="none" w:sz="0" w:space="0" w:color="auto"/>
                <w:left w:val="none" w:sz="0" w:space="0" w:color="auto"/>
                <w:bottom w:val="none" w:sz="0" w:space="0" w:color="auto"/>
                <w:right w:val="none" w:sz="0" w:space="0" w:color="auto"/>
              </w:divBdr>
            </w:div>
            <w:div w:id="377977428">
              <w:marLeft w:val="0"/>
              <w:marRight w:val="0"/>
              <w:marTop w:val="0"/>
              <w:marBottom w:val="0"/>
              <w:divBdr>
                <w:top w:val="none" w:sz="0" w:space="0" w:color="auto"/>
                <w:left w:val="none" w:sz="0" w:space="0" w:color="auto"/>
                <w:bottom w:val="none" w:sz="0" w:space="0" w:color="auto"/>
                <w:right w:val="none" w:sz="0" w:space="0" w:color="auto"/>
              </w:divBdr>
            </w:div>
            <w:div w:id="492379685">
              <w:marLeft w:val="0"/>
              <w:marRight w:val="0"/>
              <w:marTop w:val="0"/>
              <w:marBottom w:val="0"/>
              <w:divBdr>
                <w:top w:val="none" w:sz="0" w:space="0" w:color="auto"/>
                <w:left w:val="none" w:sz="0" w:space="0" w:color="auto"/>
                <w:bottom w:val="none" w:sz="0" w:space="0" w:color="auto"/>
                <w:right w:val="none" w:sz="0" w:space="0" w:color="auto"/>
              </w:divBdr>
            </w:div>
            <w:div w:id="577595667">
              <w:marLeft w:val="0"/>
              <w:marRight w:val="0"/>
              <w:marTop w:val="0"/>
              <w:marBottom w:val="0"/>
              <w:divBdr>
                <w:top w:val="none" w:sz="0" w:space="0" w:color="auto"/>
                <w:left w:val="none" w:sz="0" w:space="0" w:color="auto"/>
                <w:bottom w:val="none" w:sz="0" w:space="0" w:color="auto"/>
                <w:right w:val="none" w:sz="0" w:space="0" w:color="auto"/>
              </w:divBdr>
            </w:div>
            <w:div w:id="591549275">
              <w:marLeft w:val="0"/>
              <w:marRight w:val="0"/>
              <w:marTop w:val="0"/>
              <w:marBottom w:val="0"/>
              <w:divBdr>
                <w:top w:val="none" w:sz="0" w:space="0" w:color="auto"/>
                <w:left w:val="none" w:sz="0" w:space="0" w:color="auto"/>
                <w:bottom w:val="none" w:sz="0" w:space="0" w:color="auto"/>
                <w:right w:val="none" w:sz="0" w:space="0" w:color="auto"/>
              </w:divBdr>
            </w:div>
            <w:div w:id="696388351">
              <w:marLeft w:val="0"/>
              <w:marRight w:val="0"/>
              <w:marTop w:val="0"/>
              <w:marBottom w:val="0"/>
              <w:divBdr>
                <w:top w:val="none" w:sz="0" w:space="0" w:color="auto"/>
                <w:left w:val="none" w:sz="0" w:space="0" w:color="auto"/>
                <w:bottom w:val="none" w:sz="0" w:space="0" w:color="auto"/>
                <w:right w:val="none" w:sz="0" w:space="0" w:color="auto"/>
              </w:divBdr>
            </w:div>
            <w:div w:id="852380328">
              <w:marLeft w:val="0"/>
              <w:marRight w:val="0"/>
              <w:marTop w:val="0"/>
              <w:marBottom w:val="0"/>
              <w:divBdr>
                <w:top w:val="none" w:sz="0" w:space="0" w:color="auto"/>
                <w:left w:val="none" w:sz="0" w:space="0" w:color="auto"/>
                <w:bottom w:val="none" w:sz="0" w:space="0" w:color="auto"/>
                <w:right w:val="none" w:sz="0" w:space="0" w:color="auto"/>
              </w:divBdr>
            </w:div>
            <w:div w:id="1137914821">
              <w:marLeft w:val="0"/>
              <w:marRight w:val="0"/>
              <w:marTop w:val="0"/>
              <w:marBottom w:val="0"/>
              <w:divBdr>
                <w:top w:val="none" w:sz="0" w:space="0" w:color="auto"/>
                <w:left w:val="none" w:sz="0" w:space="0" w:color="auto"/>
                <w:bottom w:val="none" w:sz="0" w:space="0" w:color="auto"/>
                <w:right w:val="none" w:sz="0" w:space="0" w:color="auto"/>
              </w:divBdr>
            </w:div>
            <w:div w:id="1234505573">
              <w:marLeft w:val="0"/>
              <w:marRight w:val="0"/>
              <w:marTop w:val="0"/>
              <w:marBottom w:val="0"/>
              <w:divBdr>
                <w:top w:val="none" w:sz="0" w:space="0" w:color="auto"/>
                <w:left w:val="none" w:sz="0" w:space="0" w:color="auto"/>
                <w:bottom w:val="none" w:sz="0" w:space="0" w:color="auto"/>
                <w:right w:val="none" w:sz="0" w:space="0" w:color="auto"/>
              </w:divBdr>
            </w:div>
            <w:div w:id="1334837528">
              <w:marLeft w:val="0"/>
              <w:marRight w:val="0"/>
              <w:marTop w:val="0"/>
              <w:marBottom w:val="0"/>
              <w:divBdr>
                <w:top w:val="none" w:sz="0" w:space="0" w:color="auto"/>
                <w:left w:val="none" w:sz="0" w:space="0" w:color="auto"/>
                <w:bottom w:val="none" w:sz="0" w:space="0" w:color="auto"/>
                <w:right w:val="none" w:sz="0" w:space="0" w:color="auto"/>
              </w:divBdr>
            </w:div>
            <w:div w:id="1336038011">
              <w:marLeft w:val="0"/>
              <w:marRight w:val="0"/>
              <w:marTop w:val="0"/>
              <w:marBottom w:val="0"/>
              <w:divBdr>
                <w:top w:val="none" w:sz="0" w:space="0" w:color="auto"/>
                <w:left w:val="none" w:sz="0" w:space="0" w:color="auto"/>
                <w:bottom w:val="none" w:sz="0" w:space="0" w:color="auto"/>
                <w:right w:val="none" w:sz="0" w:space="0" w:color="auto"/>
              </w:divBdr>
            </w:div>
            <w:div w:id="1438989646">
              <w:marLeft w:val="0"/>
              <w:marRight w:val="0"/>
              <w:marTop w:val="0"/>
              <w:marBottom w:val="0"/>
              <w:divBdr>
                <w:top w:val="none" w:sz="0" w:space="0" w:color="auto"/>
                <w:left w:val="none" w:sz="0" w:space="0" w:color="auto"/>
                <w:bottom w:val="none" w:sz="0" w:space="0" w:color="auto"/>
                <w:right w:val="none" w:sz="0" w:space="0" w:color="auto"/>
              </w:divBdr>
            </w:div>
            <w:div w:id="1444156625">
              <w:marLeft w:val="0"/>
              <w:marRight w:val="0"/>
              <w:marTop w:val="0"/>
              <w:marBottom w:val="0"/>
              <w:divBdr>
                <w:top w:val="none" w:sz="0" w:space="0" w:color="auto"/>
                <w:left w:val="none" w:sz="0" w:space="0" w:color="auto"/>
                <w:bottom w:val="none" w:sz="0" w:space="0" w:color="auto"/>
                <w:right w:val="none" w:sz="0" w:space="0" w:color="auto"/>
              </w:divBdr>
            </w:div>
            <w:div w:id="1782794551">
              <w:marLeft w:val="0"/>
              <w:marRight w:val="0"/>
              <w:marTop w:val="0"/>
              <w:marBottom w:val="0"/>
              <w:divBdr>
                <w:top w:val="none" w:sz="0" w:space="0" w:color="auto"/>
                <w:left w:val="none" w:sz="0" w:space="0" w:color="auto"/>
                <w:bottom w:val="none" w:sz="0" w:space="0" w:color="auto"/>
                <w:right w:val="none" w:sz="0" w:space="0" w:color="auto"/>
              </w:divBdr>
            </w:div>
            <w:div w:id="1883322411">
              <w:marLeft w:val="0"/>
              <w:marRight w:val="0"/>
              <w:marTop w:val="0"/>
              <w:marBottom w:val="0"/>
              <w:divBdr>
                <w:top w:val="none" w:sz="0" w:space="0" w:color="auto"/>
                <w:left w:val="none" w:sz="0" w:space="0" w:color="auto"/>
                <w:bottom w:val="none" w:sz="0" w:space="0" w:color="auto"/>
                <w:right w:val="none" w:sz="0" w:space="0" w:color="auto"/>
              </w:divBdr>
            </w:div>
            <w:div w:id="1930430859">
              <w:marLeft w:val="0"/>
              <w:marRight w:val="0"/>
              <w:marTop w:val="0"/>
              <w:marBottom w:val="0"/>
              <w:divBdr>
                <w:top w:val="none" w:sz="0" w:space="0" w:color="auto"/>
                <w:left w:val="none" w:sz="0" w:space="0" w:color="auto"/>
                <w:bottom w:val="none" w:sz="0" w:space="0" w:color="auto"/>
                <w:right w:val="none" w:sz="0" w:space="0" w:color="auto"/>
              </w:divBdr>
            </w:div>
            <w:div w:id="2114089699">
              <w:marLeft w:val="0"/>
              <w:marRight w:val="0"/>
              <w:marTop w:val="0"/>
              <w:marBottom w:val="0"/>
              <w:divBdr>
                <w:top w:val="none" w:sz="0" w:space="0" w:color="auto"/>
                <w:left w:val="none" w:sz="0" w:space="0" w:color="auto"/>
                <w:bottom w:val="none" w:sz="0" w:space="0" w:color="auto"/>
                <w:right w:val="none" w:sz="0" w:space="0" w:color="auto"/>
              </w:divBdr>
            </w:div>
            <w:div w:id="21147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489">
      <w:bodyDiv w:val="1"/>
      <w:marLeft w:val="0"/>
      <w:marRight w:val="0"/>
      <w:marTop w:val="0"/>
      <w:marBottom w:val="0"/>
      <w:divBdr>
        <w:top w:val="none" w:sz="0" w:space="0" w:color="auto"/>
        <w:left w:val="none" w:sz="0" w:space="0" w:color="auto"/>
        <w:bottom w:val="none" w:sz="0" w:space="0" w:color="auto"/>
        <w:right w:val="none" w:sz="0" w:space="0" w:color="auto"/>
      </w:divBdr>
    </w:div>
    <w:div w:id="1823616375">
      <w:bodyDiv w:val="1"/>
      <w:marLeft w:val="0"/>
      <w:marRight w:val="0"/>
      <w:marTop w:val="0"/>
      <w:marBottom w:val="0"/>
      <w:divBdr>
        <w:top w:val="none" w:sz="0" w:space="0" w:color="auto"/>
        <w:left w:val="none" w:sz="0" w:space="0" w:color="auto"/>
        <w:bottom w:val="none" w:sz="0" w:space="0" w:color="auto"/>
        <w:right w:val="none" w:sz="0" w:space="0" w:color="auto"/>
      </w:divBdr>
      <w:divsChild>
        <w:div w:id="1634753492">
          <w:marLeft w:val="0"/>
          <w:marRight w:val="0"/>
          <w:marTop w:val="0"/>
          <w:marBottom w:val="0"/>
          <w:divBdr>
            <w:top w:val="none" w:sz="0" w:space="0" w:color="auto"/>
            <w:left w:val="none" w:sz="0" w:space="0" w:color="auto"/>
            <w:bottom w:val="none" w:sz="0" w:space="0" w:color="auto"/>
            <w:right w:val="none" w:sz="0" w:space="0" w:color="auto"/>
          </w:divBdr>
          <w:divsChild>
            <w:div w:id="52776852">
              <w:marLeft w:val="0"/>
              <w:marRight w:val="0"/>
              <w:marTop w:val="0"/>
              <w:marBottom w:val="0"/>
              <w:divBdr>
                <w:top w:val="none" w:sz="0" w:space="0" w:color="auto"/>
                <w:left w:val="none" w:sz="0" w:space="0" w:color="auto"/>
                <w:bottom w:val="none" w:sz="0" w:space="0" w:color="auto"/>
                <w:right w:val="none" w:sz="0" w:space="0" w:color="auto"/>
              </w:divBdr>
            </w:div>
            <w:div w:id="161356444">
              <w:marLeft w:val="0"/>
              <w:marRight w:val="0"/>
              <w:marTop w:val="0"/>
              <w:marBottom w:val="0"/>
              <w:divBdr>
                <w:top w:val="none" w:sz="0" w:space="0" w:color="auto"/>
                <w:left w:val="none" w:sz="0" w:space="0" w:color="auto"/>
                <w:bottom w:val="none" w:sz="0" w:space="0" w:color="auto"/>
                <w:right w:val="none" w:sz="0" w:space="0" w:color="auto"/>
              </w:divBdr>
            </w:div>
            <w:div w:id="188645086">
              <w:marLeft w:val="0"/>
              <w:marRight w:val="0"/>
              <w:marTop w:val="0"/>
              <w:marBottom w:val="0"/>
              <w:divBdr>
                <w:top w:val="none" w:sz="0" w:space="0" w:color="auto"/>
                <w:left w:val="none" w:sz="0" w:space="0" w:color="auto"/>
                <w:bottom w:val="none" w:sz="0" w:space="0" w:color="auto"/>
                <w:right w:val="none" w:sz="0" w:space="0" w:color="auto"/>
              </w:divBdr>
            </w:div>
            <w:div w:id="190337569">
              <w:marLeft w:val="0"/>
              <w:marRight w:val="0"/>
              <w:marTop w:val="0"/>
              <w:marBottom w:val="0"/>
              <w:divBdr>
                <w:top w:val="none" w:sz="0" w:space="0" w:color="auto"/>
                <w:left w:val="none" w:sz="0" w:space="0" w:color="auto"/>
                <w:bottom w:val="none" w:sz="0" w:space="0" w:color="auto"/>
                <w:right w:val="none" w:sz="0" w:space="0" w:color="auto"/>
              </w:divBdr>
            </w:div>
            <w:div w:id="195851207">
              <w:marLeft w:val="0"/>
              <w:marRight w:val="0"/>
              <w:marTop w:val="0"/>
              <w:marBottom w:val="0"/>
              <w:divBdr>
                <w:top w:val="none" w:sz="0" w:space="0" w:color="auto"/>
                <w:left w:val="none" w:sz="0" w:space="0" w:color="auto"/>
                <w:bottom w:val="none" w:sz="0" w:space="0" w:color="auto"/>
                <w:right w:val="none" w:sz="0" w:space="0" w:color="auto"/>
              </w:divBdr>
            </w:div>
            <w:div w:id="212012351">
              <w:marLeft w:val="0"/>
              <w:marRight w:val="0"/>
              <w:marTop w:val="0"/>
              <w:marBottom w:val="0"/>
              <w:divBdr>
                <w:top w:val="none" w:sz="0" w:space="0" w:color="auto"/>
                <w:left w:val="none" w:sz="0" w:space="0" w:color="auto"/>
                <w:bottom w:val="none" w:sz="0" w:space="0" w:color="auto"/>
                <w:right w:val="none" w:sz="0" w:space="0" w:color="auto"/>
              </w:divBdr>
            </w:div>
            <w:div w:id="277571071">
              <w:marLeft w:val="0"/>
              <w:marRight w:val="0"/>
              <w:marTop w:val="0"/>
              <w:marBottom w:val="0"/>
              <w:divBdr>
                <w:top w:val="none" w:sz="0" w:space="0" w:color="auto"/>
                <w:left w:val="none" w:sz="0" w:space="0" w:color="auto"/>
                <w:bottom w:val="none" w:sz="0" w:space="0" w:color="auto"/>
                <w:right w:val="none" w:sz="0" w:space="0" w:color="auto"/>
              </w:divBdr>
            </w:div>
            <w:div w:id="281376794">
              <w:marLeft w:val="0"/>
              <w:marRight w:val="0"/>
              <w:marTop w:val="0"/>
              <w:marBottom w:val="0"/>
              <w:divBdr>
                <w:top w:val="none" w:sz="0" w:space="0" w:color="auto"/>
                <w:left w:val="none" w:sz="0" w:space="0" w:color="auto"/>
                <w:bottom w:val="none" w:sz="0" w:space="0" w:color="auto"/>
                <w:right w:val="none" w:sz="0" w:space="0" w:color="auto"/>
              </w:divBdr>
            </w:div>
            <w:div w:id="297540828">
              <w:marLeft w:val="0"/>
              <w:marRight w:val="0"/>
              <w:marTop w:val="0"/>
              <w:marBottom w:val="0"/>
              <w:divBdr>
                <w:top w:val="none" w:sz="0" w:space="0" w:color="auto"/>
                <w:left w:val="none" w:sz="0" w:space="0" w:color="auto"/>
                <w:bottom w:val="none" w:sz="0" w:space="0" w:color="auto"/>
                <w:right w:val="none" w:sz="0" w:space="0" w:color="auto"/>
              </w:divBdr>
            </w:div>
            <w:div w:id="320886963">
              <w:marLeft w:val="0"/>
              <w:marRight w:val="0"/>
              <w:marTop w:val="0"/>
              <w:marBottom w:val="0"/>
              <w:divBdr>
                <w:top w:val="none" w:sz="0" w:space="0" w:color="auto"/>
                <w:left w:val="none" w:sz="0" w:space="0" w:color="auto"/>
                <w:bottom w:val="none" w:sz="0" w:space="0" w:color="auto"/>
                <w:right w:val="none" w:sz="0" w:space="0" w:color="auto"/>
              </w:divBdr>
            </w:div>
            <w:div w:id="360055252">
              <w:marLeft w:val="0"/>
              <w:marRight w:val="0"/>
              <w:marTop w:val="0"/>
              <w:marBottom w:val="0"/>
              <w:divBdr>
                <w:top w:val="none" w:sz="0" w:space="0" w:color="auto"/>
                <w:left w:val="none" w:sz="0" w:space="0" w:color="auto"/>
                <w:bottom w:val="none" w:sz="0" w:space="0" w:color="auto"/>
                <w:right w:val="none" w:sz="0" w:space="0" w:color="auto"/>
              </w:divBdr>
            </w:div>
            <w:div w:id="396900650">
              <w:marLeft w:val="0"/>
              <w:marRight w:val="0"/>
              <w:marTop w:val="0"/>
              <w:marBottom w:val="0"/>
              <w:divBdr>
                <w:top w:val="none" w:sz="0" w:space="0" w:color="auto"/>
                <w:left w:val="none" w:sz="0" w:space="0" w:color="auto"/>
                <w:bottom w:val="none" w:sz="0" w:space="0" w:color="auto"/>
                <w:right w:val="none" w:sz="0" w:space="0" w:color="auto"/>
              </w:divBdr>
            </w:div>
            <w:div w:id="413598948">
              <w:marLeft w:val="0"/>
              <w:marRight w:val="0"/>
              <w:marTop w:val="0"/>
              <w:marBottom w:val="0"/>
              <w:divBdr>
                <w:top w:val="none" w:sz="0" w:space="0" w:color="auto"/>
                <w:left w:val="none" w:sz="0" w:space="0" w:color="auto"/>
                <w:bottom w:val="none" w:sz="0" w:space="0" w:color="auto"/>
                <w:right w:val="none" w:sz="0" w:space="0" w:color="auto"/>
              </w:divBdr>
            </w:div>
            <w:div w:id="469252625">
              <w:marLeft w:val="0"/>
              <w:marRight w:val="0"/>
              <w:marTop w:val="0"/>
              <w:marBottom w:val="0"/>
              <w:divBdr>
                <w:top w:val="none" w:sz="0" w:space="0" w:color="auto"/>
                <w:left w:val="none" w:sz="0" w:space="0" w:color="auto"/>
                <w:bottom w:val="none" w:sz="0" w:space="0" w:color="auto"/>
                <w:right w:val="none" w:sz="0" w:space="0" w:color="auto"/>
              </w:divBdr>
            </w:div>
            <w:div w:id="661009785">
              <w:marLeft w:val="0"/>
              <w:marRight w:val="0"/>
              <w:marTop w:val="0"/>
              <w:marBottom w:val="0"/>
              <w:divBdr>
                <w:top w:val="none" w:sz="0" w:space="0" w:color="auto"/>
                <w:left w:val="none" w:sz="0" w:space="0" w:color="auto"/>
                <w:bottom w:val="none" w:sz="0" w:space="0" w:color="auto"/>
                <w:right w:val="none" w:sz="0" w:space="0" w:color="auto"/>
              </w:divBdr>
            </w:div>
            <w:div w:id="661548487">
              <w:marLeft w:val="0"/>
              <w:marRight w:val="0"/>
              <w:marTop w:val="0"/>
              <w:marBottom w:val="0"/>
              <w:divBdr>
                <w:top w:val="none" w:sz="0" w:space="0" w:color="auto"/>
                <w:left w:val="none" w:sz="0" w:space="0" w:color="auto"/>
                <w:bottom w:val="none" w:sz="0" w:space="0" w:color="auto"/>
                <w:right w:val="none" w:sz="0" w:space="0" w:color="auto"/>
              </w:divBdr>
            </w:div>
            <w:div w:id="831599069">
              <w:marLeft w:val="0"/>
              <w:marRight w:val="0"/>
              <w:marTop w:val="0"/>
              <w:marBottom w:val="0"/>
              <w:divBdr>
                <w:top w:val="none" w:sz="0" w:space="0" w:color="auto"/>
                <w:left w:val="none" w:sz="0" w:space="0" w:color="auto"/>
                <w:bottom w:val="none" w:sz="0" w:space="0" w:color="auto"/>
                <w:right w:val="none" w:sz="0" w:space="0" w:color="auto"/>
              </w:divBdr>
            </w:div>
            <w:div w:id="854731055">
              <w:marLeft w:val="0"/>
              <w:marRight w:val="0"/>
              <w:marTop w:val="0"/>
              <w:marBottom w:val="0"/>
              <w:divBdr>
                <w:top w:val="none" w:sz="0" w:space="0" w:color="auto"/>
                <w:left w:val="none" w:sz="0" w:space="0" w:color="auto"/>
                <w:bottom w:val="none" w:sz="0" w:space="0" w:color="auto"/>
                <w:right w:val="none" w:sz="0" w:space="0" w:color="auto"/>
              </w:divBdr>
            </w:div>
            <w:div w:id="878202813">
              <w:marLeft w:val="0"/>
              <w:marRight w:val="0"/>
              <w:marTop w:val="0"/>
              <w:marBottom w:val="0"/>
              <w:divBdr>
                <w:top w:val="none" w:sz="0" w:space="0" w:color="auto"/>
                <w:left w:val="none" w:sz="0" w:space="0" w:color="auto"/>
                <w:bottom w:val="none" w:sz="0" w:space="0" w:color="auto"/>
                <w:right w:val="none" w:sz="0" w:space="0" w:color="auto"/>
              </w:divBdr>
            </w:div>
            <w:div w:id="882211464">
              <w:marLeft w:val="0"/>
              <w:marRight w:val="0"/>
              <w:marTop w:val="0"/>
              <w:marBottom w:val="0"/>
              <w:divBdr>
                <w:top w:val="none" w:sz="0" w:space="0" w:color="auto"/>
                <w:left w:val="none" w:sz="0" w:space="0" w:color="auto"/>
                <w:bottom w:val="none" w:sz="0" w:space="0" w:color="auto"/>
                <w:right w:val="none" w:sz="0" w:space="0" w:color="auto"/>
              </w:divBdr>
            </w:div>
            <w:div w:id="915631673">
              <w:marLeft w:val="0"/>
              <w:marRight w:val="0"/>
              <w:marTop w:val="0"/>
              <w:marBottom w:val="0"/>
              <w:divBdr>
                <w:top w:val="none" w:sz="0" w:space="0" w:color="auto"/>
                <w:left w:val="none" w:sz="0" w:space="0" w:color="auto"/>
                <w:bottom w:val="none" w:sz="0" w:space="0" w:color="auto"/>
                <w:right w:val="none" w:sz="0" w:space="0" w:color="auto"/>
              </w:divBdr>
            </w:div>
            <w:div w:id="918904985">
              <w:marLeft w:val="0"/>
              <w:marRight w:val="0"/>
              <w:marTop w:val="0"/>
              <w:marBottom w:val="0"/>
              <w:divBdr>
                <w:top w:val="none" w:sz="0" w:space="0" w:color="auto"/>
                <w:left w:val="none" w:sz="0" w:space="0" w:color="auto"/>
                <w:bottom w:val="none" w:sz="0" w:space="0" w:color="auto"/>
                <w:right w:val="none" w:sz="0" w:space="0" w:color="auto"/>
              </w:divBdr>
            </w:div>
            <w:div w:id="937106862">
              <w:marLeft w:val="0"/>
              <w:marRight w:val="0"/>
              <w:marTop w:val="0"/>
              <w:marBottom w:val="0"/>
              <w:divBdr>
                <w:top w:val="none" w:sz="0" w:space="0" w:color="auto"/>
                <w:left w:val="none" w:sz="0" w:space="0" w:color="auto"/>
                <w:bottom w:val="none" w:sz="0" w:space="0" w:color="auto"/>
                <w:right w:val="none" w:sz="0" w:space="0" w:color="auto"/>
              </w:divBdr>
            </w:div>
            <w:div w:id="986013039">
              <w:marLeft w:val="0"/>
              <w:marRight w:val="0"/>
              <w:marTop w:val="0"/>
              <w:marBottom w:val="0"/>
              <w:divBdr>
                <w:top w:val="none" w:sz="0" w:space="0" w:color="auto"/>
                <w:left w:val="none" w:sz="0" w:space="0" w:color="auto"/>
                <w:bottom w:val="none" w:sz="0" w:space="0" w:color="auto"/>
                <w:right w:val="none" w:sz="0" w:space="0" w:color="auto"/>
              </w:divBdr>
            </w:div>
            <w:div w:id="996223465">
              <w:marLeft w:val="0"/>
              <w:marRight w:val="0"/>
              <w:marTop w:val="0"/>
              <w:marBottom w:val="0"/>
              <w:divBdr>
                <w:top w:val="none" w:sz="0" w:space="0" w:color="auto"/>
                <w:left w:val="none" w:sz="0" w:space="0" w:color="auto"/>
                <w:bottom w:val="none" w:sz="0" w:space="0" w:color="auto"/>
                <w:right w:val="none" w:sz="0" w:space="0" w:color="auto"/>
              </w:divBdr>
            </w:div>
            <w:div w:id="1156456742">
              <w:marLeft w:val="0"/>
              <w:marRight w:val="0"/>
              <w:marTop w:val="0"/>
              <w:marBottom w:val="0"/>
              <w:divBdr>
                <w:top w:val="none" w:sz="0" w:space="0" w:color="auto"/>
                <w:left w:val="none" w:sz="0" w:space="0" w:color="auto"/>
                <w:bottom w:val="none" w:sz="0" w:space="0" w:color="auto"/>
                <w:right w:val="none" w:sz="0" w:space="0" w:color="auto"/>
              </w:divBdr>
            </w:div>
            <w:div w:id="1373731695">
              <w:marLeft w:val="0"/>
              <w:marRight w:val="0"/>
              <w:marTop w:val="0"/>
              <w:marBottom w:val="0"/>
              <w:divBdr>
                <w:top w:val="none" w:sz="0" w:space="0" w:color="auto"/>
                <w:left w:val="none" w:sz="0" w:space="0" w:color="auto"/>
                <w:bottom w:val="none" w:sz="0" w:space="0" w:color="auto"/>
                <w:right w:val="none" w:sz="0" w:space="0" w:color="auto"/>
              </w:divBdr>
            </w:div>
            <w:div w:id="1443721673">
              <w:marLeft w:val="0"/>
              <w:marRight w:val="0"/>
              <w:marTop w:val="0"/>
              <w:marBottom w:val="0"/>
              <w:divBdr>
                <w:top w:val="none" w:sz="0" w:space="0" w:color="auto"/>
                <w:left w:val="none" w:sz="0" w:space="0" w:color="auto"/>
                <w:bottom w:val="none" w:sz="0" w:space="0" w:color="auto"/>
                <w:right w:val="none" w:sz="0" w:space="0" w:color="auto"/>
              </w:divBdr>
            </w:div>
            <w:div w:id="1458059114">
              <w:marLeft w:val="0"/>
              <w:marRight w:val="0"/>
              <w:marTop w:val="0"/>
              <w:marBottom w:val="0"/>
              <w:divBdr>
                <w:top w:val="none" w:sz="0" w:space="0" w:color="auto"/>
                <w:left w:val="none" w:sz="0" w:space="0" w:color="auto"/>
                <w:bottom w:val="none" w:sz="0" w:space="0" w:color="auto"/>
                <w:right w:val="none" w:sz="0" w:space="0" w:color="auto"/>
              </w:divBdr>
            </w:div>
            <w:div w:id="1504200098">
              <w:marLeft w:val="0"/>
              <w:marRight w:val="0"/>
              <w:marTop w:val="0"/>
              <w:marBottom w:val="0"/>
              <w:divBdr>
                <w:top w:val="none" w:sz="0" w:space="0" w:color="auto"/>
                <w:left w:val="none" w:sz="0" w:space="0" w:color="auto"/>
                <w:bottom w:val="none" w:sz="0" w:space="0" w:color="auto"/>
                <w:right w:val="none" w:sz="0" w:space="0" w:color="auto"/>
              </w:divBdr>
            </w:div>
            <w:div w:id="1506434058">
              <w:marLeft w:val="0"/>
              <w:marRight w:val="0"/>
              <w:marTop w:val="0"/>
              <w:marBottom w:val="0"/>
              <w:divBdr>
                <w:top w:val="none" w:sz="0" w:space="0" w:color="auto"/>
                <w:left w:val="none" w:sz="0" w:space="0" w:color="auto"/>
                <w:bottom w:val="none" w:sz="0" w:space="0" w:color="auto"/>
                <w:right w:val="none" w:sz="0" w:space="0" w:color="auto"/>
              </w:divBdr>
            </w:div>
            <w:div w:id="1554000041">
              <w:marLeft w:val="0"/>
              <w:marRight w:val="0"/>
              <w:marTop w:val="0"/>
              <w:marBottom w:val="0"/>
              <w:divBdr>
                <w:top w:val="none" w:sz="0" w:space="0" w:color="auto"/>
                <w:left w:val="none" w:sz="0" w:space="0" w:color="auto"/>
                <w:bottom w:val="none" w:sz="0" w:space="0" w:color="auto"/>
                <w:right w:val="none" w:sz="0" w:space="0" w:color="auto"/>
              </w:divBdr>
            </w:div>
            <w:div w:id="1645431153">
              <w:marLeft w:val="0"/>
              <w:marRight w:val="0"/>
              <w:marTop w:val="0"/>
              <w:marBottom w:val="0"/>
              <w:divBdr>
                <w:top w:val="none" w:sz="0" w:space="0" w:color="auto"/>
                <w:left w:val="none" w:sz="0" w:space="0" w:color="auto"/>
                <w:bottom w:val="none" w:sz="0" w:space="0" w:color="auto"/>
                <w:right w:val="none" w:sz="0" w:space="0" w:color="auto"/>
              </w:divBdr>
            </w:div>
            <w:div w:id="1645694274">
              <w:marLeft w:val="0"/>
              <w:marRight w:val="0"/>
              <w:marTop w:val="0"/>
              <w:marBottom w:val="0"/>
              <w:divBdr>
                <w:top w:val="none" w:sz="0" w:space="0" w:color="auto"/>
                <w:left w:val="none" w:sz="0" w:space="0" w:color="auto"/>
                <w:bottom w:val="none" w:sz="0" w:space="0" w:color="auto"/>
                <w:right w:val="none" w:sz="0" w:space="0" w:color="auto"/>
              </w:divBdr>
            </w:div>
            <w:div w:id="1745832945">
              <w:marLeft w:val="0"/>
              <w:marRight w:val="0"/>
              <w:marTop w:val="0"/>
              <w:marBottom w:val="0"/>
              <w:divBdr>
                <w:top w:val="none" w:sz="0" w:space="0" w:color="auto"/>
                <w:left w:val="none" w:sz="0" w:space="0" w:color="auto"/>
                <w:bottom w:val="none" w:sz="0" w:space="0" w:color="auto"/>
                <w:right w:val="none" w:sz="0" w:space="0" w:color="auto"/>
              </w:divBdr>
            </w:div>
            <w:div w:id="1781141109">
              <w:marLeft w:val="0"/>
              <w:marRight w:val="0"/>
              <w:marTop w:val="0"/>
              <w:marBottom w:val="0"/>
              <w:divBdr>
                <w:top w:val="none" w:sz="0" w:space="0" w:color="auto"/>
                <w:left w:val="none" w:sz="0" w:space="0" w:color="auto"/>
                <w:bottom w:val="none" w:sz="0" w:space="0" w:color="auto"/>
                <w:right w:val="none" w:sz="0" w:space="0" w:color="auto"/>
              </w:divBdr>
            </w:div>
            <w:div w:id="1866558057">
              <w:marLeft w:val="0"/>
              <w:marRight w:val="0"/>
              <w:marTop w:val="0"/>
              <w:marBottom w:val="0"/>
              <w:divBdr>
                <w:top w:val="none" w:sz="0" w:space="0" w:color="auto"/>
                <w:left w:val="none" w:sz="0" w:space="0" w:color="auto"/>
                <w:bottom w:val="none" w:sz="0" w:space="0" w:color="auto"/>
                <w:right w:val="none" w:sz="0" w:space="0" w:color="auto"/>
              </w:divBdr>
            </w:div>
            <w:div w:id="1915234115">
              <w:marLeft w:val="0"/>
              <w:marRight w:val="0"/>
              <w:marTop w:val="0"/>
              <w:marBottom w:val="0"/>
              <w:divBdr>
                <w:top w:val="none" w:sz="0" w:space="0" w:color="auto"/>
                <w:left w:val="none" w:sz="0" w:space="0" w:color="auto"/>
                <w:bottom w:val="none" w:sz="0" w:space="0" w:color="auto"/>
                <w:right w:val="none" w:sz="0" w:space="0" w:color="auto"/>
              </w:divBdr>
            </w:div>
            <w:div w:id="1954315453">
              <w:marLeft w:val="0"/>
              <w:marRight w:val="0"/>
              <w:marTop w:val="0"/>
              <w:marBottom w:val="0"/>
              <w:divBdr>
                <w:top w:val="none" w:sz="0" w:space="0" w:color="auto"/>
                <w:left w:val="none" w:sz="0" w:space="0" w:color="auto"/>
                <w:bottom w:val="none" w:sz="0" w:space="0" w:color="auto"/>
                <w:right w:val="none" w:sz="0" w:space="0" w:color="auto"/>
              </w:divBdr>
            </w:div>
            <w:div w:id="1980257973">
              <w:marLeft w:val="0"/>
              <w:marRight w:val="0"/>
              <w:marTop w:val="0"/>
              <w:marBottom w:val="0"/>
              <w:divBdr>
                <w:top w:val="none" w:sz="0" w:space="0" w:color="auto"/>
                <w:left w:val="none" w:sz="0" w:space="0" w:color="auto"/>
                <w:bottom w:val="none" w:sz="0" w:space="0" w:color="auto"/>
                <w:right w:val="none" w:sz="0" w:space="0" w:color="auto"/>
              </w:divBdr>
            </w:div>
            <w:div w:id="1998605431">
              <w:marLeft w:val="0"/>
              <w:marRight w:val="0"/>
              <w:marTop w:val="0"/>
              <w:marBottom w:val="0"/>
              <w:divBdr>
                <w:top w:val="none" w:sz="0" w:space="0" w:color="auto"/>
                <w:left w:val="none" w:sz="0" w:space="0" w:color="auto"/>
                <w:bottom w:val="none" w:sz="0" w:space="0" w:color="auto"/>
                <w:right w:val="none" w:sz="0" w:space="0" w:color="auto"/>
              </w:divBdr>
            </w:div>
            <w:div w:id="2062095521">
              <w:marLeft w:val="0"/>
              <w:marRight w:val="0"/>
              <w:marTop w:val="0"/>
              <w:marBottom w:val="0"/>
              <w:divBdr>
                <w:top w:val="none" w:sz="0" w:space="0" w:color="auto"/>
                <w:left w:val="none" w:sz="0" w:space="0" w:color="auto"/>
                <w:bottom w:val="none" w:sz="0" w:space="0" w:color="auto"/>
                <w:right w:val="none" w:sz="0" w:space="0" w:color="auto"/>
              </w:divBdr>
            </w:div>
            <w:div w:id="20644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732612">
      <w:bodyDiv w:val="1"/>
      <w:marLeft w:val="0"/>
      <w:marRight w:val="0"/>
      <w:marTop w:val="0"/>
      <w:marBottom w:val="0"/>
      <w:divBdr>
        <w:top w:val="none" w:sz="0" w:space="0" w:color="auto"/>
        <w:left w:val="none" w:sz="0" w:space="0" w:color="auto"/>
        <w:bottom w:val="none" w:sz="0" w:space="0" w:color="auto"/>
        <w:right w:val="none" w:sz="0" w:space="0" w:color="auto"/>
      </w:divBdr>
      <w:divsChild>
        <w:div w:id="11156173">
          <w:marLeft w:val="0"/>
          <w:marRight w:val="0"/>
          <w:marTop w:val="0"/>
          <w:marBottom w:val="0"/>
          <w:divBdr>
            <w:top w:val="none" w:sz="0" w:space="0" w:color="auto"/>
            <w:left w:val="none" w:sz="0" w:space="0" w:color="auto"/>
            <w:bottom w:val="none" w:sz="0" w:space="0" w:color="auto"/>
            <w:right w:val="none" w:sz="0" w:space="0" w:color="auto"/>
          </w:divBdr>
          <w:divsChild>
            <w:div w:id="64108007">
              <w:marLeft w:val="0"/>
              <w:marRight w:val="0"/>
              <w:marTop w:val="0"/>
              <w:marBottom w:val="0"/>
              <w:divBdr>
                <w:top w:val="none" w:sz="0" w:space="0" w:color="auto"/>
                <w:left w:val="none" w:sz="0" w:space="0" w:color="auto"/>
                <w:bottom w:val="none" w:sz="0" w:space="0" w:color="auto"/>
                <w:right w:val="none" w:sz="0" w:space="0" w:color="auto"/>
              </w:divBdr>
            </w:div>
            <w:div w:id="153373401">
              <w:marLeft w:val="0"/>
              <w:marRight w:val="0"/>
              <w:marTop w:val="0"/>
              <w:marBottom w:val="0"/>
              <w:divBdr>
                <w:top w:val="none" w:sz="0" w:space="0" w:color="auto"/>
                <w:left w:val="none" w:sz="0" w:space="0" w:color="auto"/>
                <w:bottom w:val="none" w:sz="0" w:space="0" w:color="auto"/>
                <w:right w:val="none" w:sz="0" w:space="0" w:color="auto"/>
              </w:divBdr>
            </w:div>
            <w:div w:id="198317764">
              <w:marLeft w:val="0"/>
              <w:marRight w:val="0"/>
              <w:marTop w:val="0"/>
              <w:marBottom w:val="0"/>
              <w:divBdr>
                <w:top w:val="none" w:sz="0" w:space="0" w:color="auto"/>
                <w:left w:val="none" w:sz="0" w:space="0" w:color="auto"/>
                <w:bottom w:val="none" w:sz="0" w:space="0" w:color="auto"/>
                <w:right w:val="none" w:sz="0" w:space="0" w:color="auto"/>
              </w:divBdr>
            </w:div>
            <w:div w:id="209072066">
              <w:marLeft w:val="0"/>
              <w:marRight w:val="0"/>
              <w:marTop w:val="0"/>
              <w:marBottom w:val="0"/>
              <w:divBdr>
                <w:top w:val="none" w:sz="0" w:space="0" w:color="auto"/>
                <w:left w:val="none" w:sz="0" w:space="0" w:color="auto"/>
                <w:bottom w:val="none" w:sz="0" w:space="0" w:color="auto"/>
                <w:right w:val="none" w:sz="0" w:space="0" w:color="auto"/>
              </w:divBdr>
            </w:div>
            <w:div w:id="265502791">
              <w:marLeft w:val="0"/>
              <w:marRight w:val="0"/>
              <w:marTop w:val="0"/>
              <w:marBottom w:val="0"/>
              <w:divBdr>
                <w:top w:val="none" w:sz="0" w:space="0" w:color="auto"/>
                <w:left w:val="none" w:sz="0" w:space="0" w:color="auto"/>
                <w:bottom w:val="none" w:sz="0" w:space="0" w:color="auto"/>
                <w:right w:val="none" w:sz="0" w:space="0" w:color="auto"/>
              </w:divBdr>
            </w:div>
            <w:div w:id="322007823">
              <w:marLeft w:val="0"/>
              <w:marRight w:val="0"/>
              <w:marTop w:val="0"/>
              <w:marBottom w:val="0"/>
              <w:divBdr>
                <w:top w:val="none" w:sz="0" w:space="0" w:color="auto"/>
                <w:left w:val="none" w:sz="0" w:space="0" w:color="auto"/>
                <w:bottom w:val="none" w:sz="0" w:space="0" w:color="auto"/>
                <w:right w:val="none" w:sz="0" w:space="0" w:color="auto"/>
              </w:divBdr>
            </w:div>
            <w:div w:id="333146996">
              <w:marLeft w:val="0"/>
              <w:marRight w:val="0"/>
              <w:marTop w:val="0"/>
              <w:marBottom w:val="0"/>
              <w:divBdr>
                <w:top w:val="none" w:sz="0" w:space="0" w:color="auto"/>
                <w:left w:val="none" w:sz="0" w:space="0" w:color="auto"/>
                <w:bottom w:val="none" w:sz="0" w:space="0" w:color="auto"/>
                <w:right w:val="none" w:sz="0" w:space="0" w:color="auto"/>
              </w:divBdr>
            </w:div>
            <w:div w:id="499925032">
              <w:marLeft w:val="0"/>
              <w:marRight w:val="0"/>
              <w:marTop w:val="0"/>
              <w:marBottom w:val="0"/>
              <w:divBdr>
                <w:top w:val="none" w:sz="0" w:space="0" w:color="auto"/>
                <w:left w:val="none" w:sz="0" w:space="0" w:color="auto"/>
                <w:bottom w:val="none" w:sz="0" w:space="0" w:color="auto"/>
                <w:right w:val="none" w:sz="0" w:space="0" w:color="auto"/>
              </w:divBdr>
            </w:div>
            <w:div w:id="712734165">
              <w:marLeft w:val="0"/>
              <w:marRight w:val="0"/>
              <w:marTop w:val="0"/>
              <w:marBottom w:val="0"/>
              <w:divBdr>
                <w:top w:val="none" w:sz="0" w:space="0" w:color="auto"/>
                <w:left w:val="none" w:sz="0" w:space="0" w:color="auto"/>
                <w:bottom w:val="none" w:sz="0" w:space="0" w:color="auto"/>
                <w:right w:val="none" w:sz="0" w:space="0" w:color="auto"/>
              </w:divBdr>
            </w:div>
            <w:div w:id="727531456">
              <w:marLeft w:val="0"/>
              <w:marRight w:val="0"/>
              <w:marTop w:val="0"/>
              <w:marBottom w:val="0"/>
              <w:divBdr>
                <w:top w:val="none" w:sz="0" w:space="0" w:color="auto"/>
                <w:left w:val="none" w:sz="0" w:space="0" w:color="auto"/>
                <w:bottom w:val="none" w:sz="0" w:space="0" w:color="auto"/>
                <w:right w:val="none" w:sz="0" w:space="0" w:color="auto"/>
              </w:divBdr>
            </w:div>
            <w:div w:id="865023964">
              <w:marLeft w:val="0"/>
              <w:marRight w:val="0"/>
              <w:marTop w:val="0"/>
              <w:marBottom w:val="0"/>
              <w:divBdr>
                <w:top w:val="none" w:sz="0" w:space="0" w:color="auto"/>
                <w:left w:val="none" w:sz="0" w:space="0" w:color="auto"/>
                <w:bottom w:val="none" w:sz="0" w:space="0" w:color="auto"/>
                <w:right w:val="none" w:sz="0" w:space="0" w:color="auto"/>
              </w:divBdr>
            </w:div>
            <w:div w:id="1108046743">
              <w:marLeft w:val="0"/>
              <w:marRight w:val="0"/>
              <w:marTop w:val="0"/>
              <w:marBottom w:val="0"/>
              <w:divBdr>
                <w:top w:val="none" w:sz="0" w:space="0" w:color="auto"/>
                <w:left w:val="none" w:sz="0" w:space="0" w:color="auto"/>
                <w:bottom w:val="none" w:sz="0" w:space="0" w:color="auto"/>
                <w:right w:val="none" w:sz="0" w:space="0" w:color="auto"/>
              </w:divBdr>
            </w:div>
            <w:div w:id="1258126812">
              <w:marLeft w:val="0"/>
              <w:marRight w:val="0"/>
              <w:marTop w:val="0"/>
              <w:marBottom w:val="0"/>
              <w:divBdr>
                <w:top w:val="none" w:sz="0" w:space="0" w:color="auto"/>
                <w:left w:val="none" w:sz="0" w:space="0" w:color="auto"/>
                <w:bottom w:val="none" w:sz="0" w:space="0" w:color="auto"/>
                <w:right w:val="none" w:sz="0" w:space="0" w:color="auto"/>
              </w:divBdr>
            </w:div>
            <w:div w:id="1371568632">
              <w:marLeft w:val="0"/>
              <w:marRight w:val="0"/>
              <w:marTop w:val="0"/>
              <w:marBottom w:val="0"/>
              <w:divBdr>
                <w:top w:val="none" w:sz="0" w:space="0" w:color="auto"/>
                <w:left w:val="none" w:sz="0" w:space="0" w:color="auto"/>
                <w:bottom w:val="none" w:sz="0" w:space="0" w:color="auto"/>
                <w:right w:val="none" w:sz="0" w:space="0" w:color="auto"/>
              </w:divBdr>
            </w:div>
            <w:div w:id="1439717646">
              <w:marLeft w:val="0"/>
              <w:marRight w:val="0"/>
              <w:marTop w:val="0"/>
              <w:marBottom w:val="0"/>
              <w:divBdr>
                <w:top w:val="none" w:sz="0" w:space="0" w:color="auto"/>
                <w:left w:val="none" w:sz="0" w:space="0" w:color="auto"/>
                <w:bottom w:val="none" w:sz="0" w:space="0" w:color="auto"/>
                <w:right w:val="none" w:sz="0" w:space="0" w:color="auto"/>
              </w:divBdr>
            </w:div>
            <w:div w:id="1774521205">
              <w:marLeft w:val="0"/>
              <w:marRight w:val="0"/>
              <w:marTop w:val="0"/>
              <w:marBottom w:val="0"/>
              <w:divBdr>
                <w:top w:val="none" w:sz="0" w:space="0" w:color="auto"/>
                <w:left w:val="none" w:sz="0" w:space="0" w:color="auto"/>
                <w:bottom w:val="none" w:sz="0" w:space="0" w:color="auto"/>
                <w:right w:val="none" w:sz="0" w:space="0" w:color="auto"/>
              </w:divBdr>
            </w:div>
            <w:div w:id="1790273371">
              <w:marLeft w:val="0"/>
              <w:marRight w:val="0"/>
              <w:marTop w:val="0"/>
              <w:marBottom w:val="0"/>
              <w:divBdr>
                <w:top w:val="none" w:sz="0" w:space="0" w:color="auto"/>
                <w:left w:val="none" w:sz="0" w:space="0" w:color="auto"/>
                <w:bottom w:val="none" w:sz="0" w:space="0" w:color="auto"/>
                <w:right w:val="none" w:sz="0" w:space="0" w:color="auto"/>
              </w:divBdr>
            </w:div>
            <w:div w:id="1809200822">
              <w:marLeft w:val="0"/>
              <w:marRight w:val="0"/>
              <w:marTop w:val="0"/>
              <w:marBottom w:val="0"/>
              <w:divBdr>
                <w:top w:val="none" w:sz="0" w:space="0" w:color="auto"/>
                <w:left w:val="none" w:sz="0" w:space="0" w:color="auto"/>
                <w:bottom w:val="none" w:sz="0" w:space="0" w:color="auto"/>
                <w:right w:val="none" w:sz="0" w:space="0" w:color="auto"/>
              </w:divBdr>
            </w:div>
            <w:div w:id="1823961291">
              <w:marLeft w:val="0"/>
              <w:marRight w:val="0"/>
              <w:marTop w:val="0"/>
              <w:marBottom w:val="0"/>
              <w:divBdr>
                <w:top w:val="none" w:sz="0" w:space="0" w:color="auto"/>
                <w:left w:val="none" w:sz="0" w:space="0" w:color="auto"/>
                <w:bottom w:val="none" w:sz="0" w:space="0" w:color="auto"/>
                <w:right w:val="none" w:sz="0" w:space="0" w:color="auto"/>
              </w:divBdr>
            </w:div>
            <w:div w:id="1920944043">
              <w:marLeft w:val="0"/>
              <w:marRight w:val="0"/>
              <w:marTop w:val="0"/>
              <w:marBottom w:val="0"/>
              <w:divBdr>
                <w:top w:val="none" w:sz="0" w:space="0" w:color="auto"/>
                <w:left w:val="none" w:sz="0" w:space="0" w:color="auto"/>
                <w:bottom w:val="none" w:sz="0" w:space="0" w:color="auto"/>
                <w:right w:val="none" w:sz="0" w:space="0" w:color="auto"/>
              </w:divBdr>
            </w:div>
            <w:div w:id="1970016253">
              <w:marLeft w:val="0"/>
              <w:marRight w:val="0"/>
              <w:marTop w:val="0"/>
              <w:marBottom w:val="0"/>
              <w:divBdr>
                <w:top w:val="none" w:sz="0" w:space="0" w:color="auto"/>
                <w:left w:val="none" w:sz="0" w:space="0" w:color="auto"/>
                <w:bottom w:val="none" w:sz="0" w:space="0" w:color="auto"/>
                <w:right w:val="none" w:sz="0" w:space="0" w:color="auto"/>
              </w:divBdr>
            </w:div>
            <w:div w:id="2122256593">
              <w:marLeft w:val="0"/>
              <w:marRight w:val="0"/>
              <w:marTop w:val="0"/>
              <w:marBottom w:val="0"/>
              <w:divBdr>
                <w:top w:val="none" w:sz="0" w:space="0" w:color="auto"/>
                <w:left w:val="none" w:sz="0" w:space="0" w:color="auto"/>
                <w:bottom w:val="none" w:sz="0" w:space="0" w:color="auto"/>
                <w:right w:val="none" w:sz="0" w:space="0" w:color="auto"/>
              </w:divBdr>
            </w:div>
            <w:div w:id="214199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6.xml"/><Relationship Id="rId40"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1.png"/><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6661</TotalTime>
  <Pages>39</Pages>
  <Words>3456</Words>
  <Characters>19700</Characters>
  <Application>Microsoft Office Word</Application>
  <DocSecurity>0</DocSecurity>
  <Lines>164</Lines>
  <Paragraphs>46</Paragraphs>
  <ScaleCrop>false</ScaleCrop>
  <Company>Lenovo</Company>
  <LinksUpToDate>false</LinksUpToDate>
  <CharactersWithSpaces>23110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yyl</cp:lastModifiedBy>
  <cp:revision>5</cp:revision>
  <dcterms:created xsi:type="dcterms:W3CDTF">2020-01-06T03:17:00Z</dcterms:created>
  <dcterms:modified xsi:type="dcterms:W3CDTF">2020-05-01T09:19:00Z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2052-11.8.2.8585</vt:lpwstr>
  </property>
</Properties>
</file>